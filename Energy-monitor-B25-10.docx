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9983873" w14:textId="7DFD327A" w:rsidR="004E33B9" w:rsidRPr="00F00605" w:rsidRDefault="00835AD8">
      <w:pPr>
        <w:pStyle w:val="Heading1"/>
        <w:bidi/>
        <w:jc w:val="center"/>
        <w:rPr>
          <w:b/>
          <w:u w:val="single"/>
          <w:rtl/>
          <w:lang w:val="en-US"/>
        </w:rPr>
      </w:pPr>
      <w:r w:rsidRPr="00F00605">
        <w:rPr>
          <w:bCs/>
          <w:sz w:val="28"/>
          <w:szCs w:val="28"/>
          <w:u w:val="single"/>
          <w:rtl/>
        </w:rPr>
        <w:t>טכנולוגיות אינטרנט מתקדמות - 61776</w:t>
      </w:r>
      <w:r w:rsidRPr="00F00605">
        <w:rPr>
          <w:b/>
          <w:sz w:val="28"/>
          <w:szCs w:val="28"/>
          <w:u w:val="single"/>
          <w:rtl/>
        </w:rPr>
        <w:t xml:space="preserve"> </w:t>
      </w:r>
      <w:r w:rsidR="00F00605" w:rsidRPr="00F00605">
        <w:rPr>
          <w:rFonts w:hint="cs"/>
          <w:b/>
          <w:sz w:val="28"/>
          <w:szCs w:val="28"/>
          <w:u w:val="single"/>
          <w:rtl/>
        </w:rPr>
        <w:t>(</w:t>
      </w:r>
      <w:r w:rsidR="00F00605" w:rsidRPr="00F00605">
        <w:rPr>
          <w:b/>
          <w:sz w:val="28"/>
          <w:szCs w:val="28"/>
          <w:u w:val="single"/>
          <w:lang w:val="en-US"/>
        </w:rPr>
        <w:t>WEB</w:t>
      </w:r>
      <w:r w:rsidR="00F00605" w:rsidRPr="00F00605">
        <w:rPr>
          <w:rFonts w:hint="cs"/>
          <w:b/>
          <w:sz w:val="28"/>
          <w:szCs w:val="28"/>
          <w:u w:val="single"/>
          <w:rtl/>
          <w:lang w:val="en-US"/>
        </w:rPr>
        <w:t>)</w:t>
      </w:r>
    </w:p>
    <w:p w14:paraId="6FBA6CDD" w14:textId="77777777" w:rsidR="004E33B9" w:rsidRDefault="00835AD8">
      <w:pPr>
        <w:bidi/>
        <w:jc w:val="center"/>
        <w:rPr>
          <w:bCs/>
          <w:sz w:val="28"/>
          <w:szCs w:val="28"/>
          <w:u w:val="single"/>
          <w:rtl/>
        </w:rPr>
      </w:pPr>
      <w:r w:rsidRPr="00F00605">
        <w:rPr>
          <w:bCs/>
          <w:sz w:val="28"/>
          <w:szCs w:val="28"/>
          <w:u w:val="single"/>
          <w:rtl/>
        </w:rPr>
        <w:t>הגשת פרויקט</w:t>
      </w:r>
    </w:p>
    <w:p w14:paraId="65F65039" w14:textId="77777777" w:rsidR="00F00605" w:rsidRDefault="00F00605" w:rsidP="00F00605">
      <w:pPr>
        <w:bidi/>
        <w:jc w:val="center"/>
        <w:rPr>
          <w:bCs/>
          <w:sz w:val="28"/>
          <w:szCs w:val="28"/>
          <w:u w:val="single"/>
          <w:rtl/>
        </w:rPr>
      </w:pPr>
    </w:p>
    <w:p w14:paraId="39032C90" w14:textId="77777777" w:rsidR="005A3F82" w:rsidRDefault="005A3F82" w:rsidP="00EC2781">
      <w:pPr>
        <w:rPr>
          <w:bCs/>
          <w:sz w:val="28"/>
          <w:szCs w:val="28"/>
          <w:lang w:val="en-US"/>
        </w:rPr>
      </w:pPr>
    </w:p>
    <w:p w14:paraId="55874CA0" w14:textId="441FDF77" w:rsidR="005A3F82" w:rsidRPr="00EC2781" w:rsidRDefault="005A3F82" w:rsidP="00EC2781">
      <w:pPr>
        <w:jc w:val="center"/>
        <w:rPr>
          <w:bCs/>
          <w:sz w:val="28"/>
          <w:szCs w:val="28"/>
          <w:lang w:val="en-US"/>
        </w:rPr>
      </w:pPr>
      <w:r w:rsidRPr="005A3F82">
        <w:rPr>
          <w:bCs/>
          <w:sz w:val="28"/>
          <w:szCs w:val="28"/>
          <w:lang w:val="en-US"/>
        </w:rPr>
        <w:t>&lt;</w:t>
      </w:r>
      <w:r w:rsidR="00F00605" w:rsidRPr="005A3F82">
        <w:rPr>
          <w:bCs/>
          <w:sz w:val="28"/>
          <w:szCs w:val="28"/>
          <w:lang w:val="en-US"/>
        </w:rPr>
        <w:t>Energy Consumption Monitor (E.</w:t>
      </w:r>
      <w:r w:rsidR="00EF5B2F">
        <w:rPr>
          <w:bCs/>
          <w:sz w:val="28"/>
          <w:szCs w:val="28"/>
          <w:lang w:val="en-US"/>
        </w:rPr>
        <w:t>C</w:t>
      </w:r>
      <w:r w:rsidR="00F00605" w:rsidRPr="005A3F82">
        <w:rPr>
          <w:bCs/>
          <w:sz w:val="28"/>
          <w:szCs w:val="28"/>
          <w:lang w:val="en-US"/>
        </w:rPr>
        <w:t>.</w:t>
      </w:r>
      <w:r w:rsidR="00EF5B2F">
        <w:rPr>
          <w:bCs/>
          <w:sz w:val="28"/>
          <w:szCs w:val="28"/>
          <w:lang w:val="en-US"/>
        </w:rPr>
        <w:t>M</w:t>
      </w:r>
      <w:r w:rsidR="00F00605" w:rsidRPr="005A3F82">
        <w:rPr>
          <w:bCs/>
          <w:sz w:val="28"/>
          <w:szCs w:val="28"/>
          <w:lang w:val="en-US"/>
        </w:rPr>
        <w:t>)</w:t>
      </w:r>
      <w:r w:rsidRPr="005A3F82">
        <w:rPr>
          <w:bCs/>
          <w:sz w:val="28"/>
          <w:szCs w:val="28"/>
          <w:lang w:val="en-US"/>
        </w:rPr>
        <w:t>&gt;&lt;B25&gt;&lt;10&gt;</w:t>
      </w:r>
    </w:p>
    <w:p w14:paraId="2C2A14B1" w14:textId="77777777" w:rsidR="005A3F82" w:rsidRDefault="005A3F82" w:rsidP="005A3F82">
      <w:pPr>
        <w:bidi/>
        <w:spacing w:line="360" w:lineRule="auto"/>
        <w:ind w:right="357"/>
        <w:rPr>
          <w:rtl/>
        </w:rPr>
      </w:pPr>
    </w:p>
    <w:p w14:paraId="1DF1ECC5" w14:textId="77777777" w:rsidR="00052309" w:rsidRDefault="00052309" w:rsidP="00052309">
      <w:pPr>
        <w:bidi/>
        <w:spacing w:line="360" w:lineRule="auto"/>
        <w:ind w:right="357"/>
        <w:rPr>
          <w:rtl/>
        </w:rPr>
      </w:pPr>
    </w:p>
    <w:tbl>
      <w:tblPr>
        <w:tblStyle w:val="TableGrid"/>
        <w:bidiVisual/>
        <w:tblW w:w="0" w:type="auto"/>
        <w:tblLook w:val="04A0" w:firstRow="1" w:lastRow="0" w:firstColumn="1" w:lastColumn="0" w:noHBand="0" w:noVBand="1"/>
      </w:tblPr>
      <w:tblGrid>
        <w:gridCol w:w="4508"/>
        <w:gridCol w:w="4508"/>
      </w:tblGrid>
      <w:tr w:rsidR="00F00605" w:rsidRPr="00D84133" w14:paraId="60921C8C" w14:textId="77777777" w:rsidTr="00EC3831">
        <w:tc>
          <w:tcPr>
            <w:tcW w:w="4508" w:type="dxa"/>
          </w:tcPr>
          <w:p w14:paraId="7D8281EF" w14:textId="77777777" w:rsidR="00F00605" w:rsidRPr="00F00605" w:rsidRDefault="00F00605" w:rsidP="00F00605">
            <w:pPr>
              <w:jc w:val="center"/>
              <w:rPr>
                <w:b/>
                <w:bCs/>
                <w:rtl/>
              </w:rPr>
            </w:pPr>
            <w:r w:rsidRPr="00F00605">
              <w:rPr>
                <w:rFonts w:hint="cs"/>
                <w:b/>
                <w:bCs/>
                <w:rtl/>
              </w:rPr>
              <w:t>שם חבר הצוות</w:t>
            </w:r>
          </w:p>
        </w:tc>
        <w:tc>
          <w:tcPr>
            <w:tcW w:w="4508" w:type="dxa"/>
          </w:tcPr>
          <w:p w14:paraId="12BFBBBE" w14:textId="77777777" w:rsidR="00F00605" w:rsidRPr="00F00605" w:rsidRDefault="00F00605" w:rsidP="00F00605">
            <w:pPr>
              <w:jc w:val="center"/>
              <w:rPr>
                <w:b/>
                <w:bCs/>
                <w:rtl/>
              </w:rPr>
            </w:pPr>
            <w:r w:rsidRPr="00F00605">
              <w:rPr>
                <w:rFonts w:hint="cs"/>
                <w:b/>
                <w:bCs/>
                <w:rtl/>
              </w:rPr>
              <w:t>ת"ז</w:t>
            </w:r>
          </w:p>
        </w:tc>
      </w:tr>
      <w:tr w:rsidR="00F00605" w14:paraId="373027F1" w14:textId="77777777" w:rsidTr="00EC3831">
        <w:tc>
          <w:tcPr>
            <w:tcW w:w="4508" w:type="dxa"/>
          </w:tcPr>
          <w:p w14:paraId="605E0D5C" w14:textId="591783A9" w:rsidR="00F00605" w:rsidRDefault="00F00605" w:rsidP="004D360F">
            <w:pPr>
              <w:jc w:val="right"/>
              <w:rPr>
                <w:rtl/>
              </w:rPr>
            </w:pPr>
            <w:r>
              <w:rPr>
                <w:rFonts w:hint="cs"/>
                <w:rtl/>
              </w:rPr>
              <w:t xml:space="preserve">עבדאללה </w:t>
            </w:r>
            <w:proofErr w:type="spellStart"/>
            <w:r>
              <w:rPr>
                <w:rFonts w:hint="cs"/>
                <w:rtl/>
              </w:rPr>
              <w:t>אבורומי</w:t>
            </w:r>
            <w:proofErr w:type="spellEnd"/>
          </w:p>
        </w:tc>
        <w:tc>
          <w:tcPr>
            <w:tcW w:w="4508" w:type="dxa"/>
          </w:tcPr>
          <w:p w14:paraId="13336ED9" w14:textId="0CC840B0" w:rsidR="00F00605" w:rsidRDefault="00F00605" w:rsidP="00F00605">
            <w:pPr>
              <w:jc w:val="right"/>
              <w:rPr>
                <w:rtl/>
              </w:rPr>
            </w:pPr>
            <w:r>
              <w:rPr>
                <w:rFonts w:hint="cs"/>
                <w:rtl/>
              </w:rPr>
              <w:t>314741455</w:t>
            </w:r>
          </w:p>
        </w:tc>
      </w:tr>
      <w:tr w:rsidR="00F00605" w14:paraId="551239E8" w14:textId="77777777" w:rsidTr="00EC3831">
        <w:tc>
          <w:tcPr>
            <w:tcW w:w="4508" w:type="dxa"/>
          </w:tcPr>
          <w:p w14:paraId="4D79095D" w14:textId="602D90A9" w:rsidR="00F00605" w:rsidRDefault="00F00605" w:rsidP="004D360F">
            <w:pPr>
              <w:jc w:val="right"/>
              <w:rPr>
                <w:rtl/>
              </w:rPr>
            </w:pPr>
            <w:r>
              <w:rPr>
                <w:rFonts w:hint="cs"/>
                <w:rtl/>
              </w:rPr>
              <w:t>סמר חליל</w:t>
            </w:r>
          </w:p>
        </w:tc>
        <w:tc>
          <w:tcPr>
            <w:tcW w:w="4508" w:type="dxa"/>
          </w:tcPr>
          <w:p w14:paraId="37691332" w14:textId="055E1049" w:rsidR="00F00605" w:rsidRDefault="00F00605" w:rsidP="00F00605">
            <w:pPr>
              <w:jc w:val="right"/>
              <w:rPr>
                <w:rtl/>
              </w:rPr>
            </w:pPr>
            <w:r>
              <w:rPr>
                <w:rFonts w:hint="cs"/>
                <w:rtl/>
              </w:rPr>
              <w:t>212142806</w:t>
            </w:r>
          </w:p>
        </w:tc>
      </w:tr>
      <w:tr w:rsidR="00F00605" w14:paraId="5A4EF0D5" w14:textId="77777777" w:rsidTr="00EC3831">
        <w:tc>
          <w:tcPr>
            <w:tcW w:w="4508" w:type="dxa"/>
          </w:tcPr>
          <w:p w14:paraId="374463D5" w14:textId="71956A28" w:rsidR="00F00605" w:rsidRDefault="00F00605" w:rsidP="004D360F">
            <w:pPr>
              <w:jc w:val="right"/>
              <w:rPr>
                <w:rtl/>
              </w:rPr>
            </w:pPr>
            <w:proofErr w:type="spellStart"/>
            <w:r>
              <w:rPr>
                <w:rFonts w:hint="cs"/>
                <w:rtl/>
              </w:rPr>
              <w:t>בולוס</w:t>
            </w:r>
            <w:proofErr w:type="spellEnd"/>
            <w:r>
              <w:rPr>
                <w:rFonts w:hint="cs"/>
                <w:rtl/>
              </w:rPr>
              <w:t xml:space="preserve"> חורי</w:t>
            </w:r>
          </w:p>
        </w:tc>
        <w:tc>
          <w:tcPr>
            <w:tcW w:w="4508" w:type="dxa"/>
          </w:tcPr>
          <w:p w14:paraId="55B6A118" w14:textId="4106A1A4" w:rsidR="00F00605" w:rsidRDefault="00F00605" w:rsidP="00F00605">
            <w:pPr>
              <w:jc w:val="right"/>
              <w:rPr>
                <w:rtl/>
              </w:rPr>
            </w:pPr>
            <w:r>
              <w:rPr>
                <w:rFonts w:hint="cs"/>
                <w:rtl/>
              </w:rPr>
              <w:t>211943725</w:t>
            </w:r>
          </w:p>
        </w:tc>
      </w:tr>
      <w:tr w:rsidR="00F00605" w14:paraId="23CDF4D8" w14:textId="77777777" w:rsidTr="00EC3831">
        <w:tc>
          <w:tcPr>
            <w:tcW w:w="4508" w:type="dxa"/>
          </w:tcPr>
          <w:p w14:paraId="2179F06D" w14:textId="0F07F275" w:rsidR="00F00605" w:rsidRDefault="00F00605" w:rsidP="004D360F">
            <w:pPr>
              <w:jc w:val="right"/>
              <w:rPr>
                <w:rtl/>
              </w:rPr>
            </w:pPr>
            <w:proofErr w:type="spellStart"/>
            <w:r>
              <w:rPr>
                <w:rFonts w:hint="cs"/>
                <w:rtl/>
              </w:rPr>
              <w:t>מיאר</w:t>
            </w:r>
            <w:proofErr w:type="spellEnd"/>
            <w:r>
              <w:rPr>
                <w:rFonts w:hint="cs"/>
                <w:rtl/>
              </w:rPr>
              <w:t xml:space="preserve"> סאלח</w:t>
            </w:r>
          </w:p>
        </w:tc>
        <w:tc>
          <w:tcPr>
            <w:tcW w:w="4508" w:type="dxa"/>
          </w:tcPr>
          <w:p w14:paraId="5E093F4A" w14:textId="5AA43C8D" w:rsidR="00F00605" w:rsidRDefault="00F00605" w:rsidP="00F00605">
            <w:pPr>
              <w:jc w:val="right"/>
              <w:rPr>
                <w:rtl/>
              </w:rPr>
            </w:pPr>
            <w:r>
              <w:rPr>
                <w:rFonts w:hint="cs"/>
                <w:rtl/>
              </w:rPr>
              <w:t>212793194</w:t>
            </w:r>
          </w:p>
        </w:tc>
      </w:tr>
    </w:tbl>
    <w:p w14:paraId="338B7CED" w14:textId="77777777" w:rsidR="00052309" w:rsidRDefault="00052309" w:rsidP="00052309">
      <w:pPr>
        <w:bidi/>
        <w:spacing w:line="360" w:lineRule="auto"/>
        <w:ind w:right="357"/>
      </w:pPr>
    </w:p>
    <w:p w14:paraId="58FA5EAD" w14:textId="18C74463" w:rsidR="00EC2781" w:rsidRPr="00EC2781" w:rsidRDefault="00EF5B2F" w:rsidP="00EC2781">
      <w:pPr>
        <w:bidi/>
        <w:spacing w:line="360" w:lineRule="auto"/>
        <w:ind w:right="357"/>
        <w:rPr>
          <w:b/>
          <w:bCs/>
          <w:u w:val="single"/>
        </w:rPr>
      </w:pPr>
      <w:r w:rsidRPr="004D360F">
        <w:rPr>
          <w:rFonts w:hint="cs"/>
          <w:b/>
          <w:bCs/>
          <w:u w:val="single"/>
          <w:rtl/>
        </w:rPr>
        <w:t>תקציר הפרויקט:</w:t>
      </w:r>
    </w:p>
    <w:p w14:paraId="1CADD042" w14:textId="784695B2" w:rsidR="00F15910" w:rsidRDefault="00EC2781" w:rsidP="00F15910">
      <w:pPr>
        <w:bidi/>
        <w:spacing w:line="360" w:lineRule="auto"/>
        <w:ind w:right="357"/>
        <w:rPr>
          <w:rFonts w:asciiTheme="minorBidi" w:hAnsiTheme="minorBidi" w:cstheme="minorBidi"/>
          <w:b/>
          <w:rtl/>
        </w:rPr>
      </w:pPr>
      <w:r w:rsidRPr="00EC2781">
        <w:rPr>
          <w:rFonts w:asciiTheme="minorBidi" w:hAnsiTheme="minorBidi" w:cstheme="minorBidi"/>
          <w:b/>
          <w:rtl/>
        </w:rPr>
        <w:t xml:space="preserve">ברוכים הבאים ל  </w:t>
      </w:r>
      <w:r w:rsidRPr="00EC2781">
        <w:rPr>
          <w:rFonts w:asciiTheme="minorBidi" w:hAnsiTheme="minorBidi" w:cstheme="minorBidi"/>
          <w:b/>
        </w:rPr>
        <w:t>E.C.M (Energy Consumption Monitor)</w:t>
      </w:r>
      <w:r w:rsidRPr="00EC2781">
        <w:rPr>
          <w:rFonts w:asciiTheme="minorBidi" w:hAnsiTheme="minorBidi" w:cstheme="minorBidi"/>
          <w:b/>
          <w:rtl/>
        </w:rPr>
        <w:t>! אפליקציה זו, שפיתחנו באמצעות</w:t>
      </w:r>
      <w:r w:rsidRPr="00EC2781">
        <w:rPr>
          <w:rFonts w:asciiTheme="minorBidi" w:hAnsiTheme="minorBidi" w:cstheme="minorBidi"/>
          <w:bCs/>
        </w:rPr>
        <w:t xml:space="preserve"> React</w:t>
      </w:r>
      <w:r w:rsidRPr="00EC2781">
        <w:rPr>
          <w:rFonts w:asciiTheme="minorBidi" w:hAnsiTheme="minorBidi" w:cstheme="minorBidi"/>
          <w:b/>
        </w:rPr>
        <w:t xml:space="preserve"> </w:t>
      </w:r>
      <w:r w:rsidRPr="00EC2781">
        <w:rPr>
          <w:rFonts w:asciiTheme="minorBidi" w:hAnsiTheme="minorBidi" w:cstheme="minorBidi"/>
          <w:b/>
          <w:rtl/>
        </w:rPr>
        <w:t>ו</w:t>
      </w:r>
      <w:r w:rsidRPr="00EC2781">
        <w:rPr>
          <w:rFonts w:asciiTheme="minorBidi" w:hAnsiTheme="minorBidi" w:cstheme="minorBidi"/>
          <w:bCs/>
        </w:rPr>
        <w:t>-Tailwind  CSS,</w:t>
      </w:r>
      <w:r w:rsidRPr="00EC2781">
        <w:rPr>
          <w:rFonts w:asciiTheme="minorBidi" w:hAnsiTheme="minorBidi" w:cstheme="minorBidi"/>
          <w:b/>
        </w:rPr>
        <w:t xml:space="preserve"> </w:t>
      </w:r>
      <w:r w:rsidRPr="00EC2781">
        <w:rPr>
          <w:rFonts w:asciiTheme="minorBidi" w:hAnsiTheme="minorBidi" w:cstheme="minorBidi"/>
          <w:b/>
          <w:rtl/>
        </w:rPr>
        <w:t xml:space="preserve"> נועדה לעזור לכם לעקוב ולנתח את נתוני צריכת האנרגיה בקלות. </w:t>
      </w:r>
      <w:r w:rsidR="00F15910" w:rsidRPr="00F15910">
        <w:rPr>
          <w:rFonts w:asciiTheme="minorBidi" w:hAnsiTheme="minorBidi" w:cstheme="minorBidi"/>
          <w:b/>
          <w:rtl/>
        </w:rPr>
        <w:t>האפליקציה מציגה נתוני צריכת אנרגיה עבור משתמשים, עם דגש על שימוש במקורות כמו גז טבעי וחשמל</w:t>
      </w:r>
      <w:r w:rsidR="00F15910">
        <w:rPr>
          <w:rFonts w:asciiTheme="minorBidi" w:hAnsiTheme="minorBidi" w:cstheme="minorBidi"/>
          <w:b/>
        </w:rPr>
        <w:t xml:space="preserve"> </w:t>
      </w:r>
      <w:r w:rsidR="00F15910">
        <w:rPr>
          <w:rFonts w:asciiTheme="minorBidi" w:hAnsiTheme="minorBidi" w:cstheme="minorBidi" w:hint="cs"/>
          <w:b/>
          <w:rtl/>
        </w:rPr>
        <w:t xml:space="preserve">,באמצעות נתונים אמיתיים מ שני </w:t>
      </w:r>
      <w:r w:rsidR="00F15910" w:rsidRPr="00F15910">
        <w:rPr>
          <w:rFonts w:asciiTheme="minorBidi" w:hAnsiTheme="minorBidi" w:cstheme="minorBidi"/>
          <w:bCs/>
        </w:rPr>
        <w:t>API</w:t>
      </w:r>
      <w:r w:rsidR="00F15910">
        <w:rPr>
          <w:rFonts w:asciiTheme="minorBidi" w:hAnsiTheme="minorBidi" w:cstheme="minorBidi" w:hint="cs"/>
          <w:b/>
          <w:rtl/>
        </w:rPr>
        <w:t xml:space="preserve"> שונים אחד שמציג נתונים גלובליים לנתוני צריכת אנרגיה והשני עבור </w:t>
      </w:r>
      <w:r w:rsidR="00F15910" w:rsidRPr="00F15910">
        <w:rPr>
          <w:rFonts w:asciiTheme="minorBidi" w:hAnsiTheme="minorBidi" w:cstheme="minorBidi"/>
          <w:bCs/>
        </w:rPr>
        <w:t>USA</w:t>
      </w:r>
      <w:r w:rsidR="00F15910">
        <w:rPr>
          <w:rFonts w:asciiTheme="minorBidi" w:hAnsiTheme="minorBidi" w:cstheme="minorBidi" w:hint="cs"/>
          <w:bCs/>
          <w:rtl/>
        </w:rPr>
        <w:t xml:space="preserve"> </w:t>
      </w:r>
      <w:r w:rsidR="00F15910" w:rsidRPr="00F15910">
        <w:rPr>
          <w:rFonts w:asciiTheme="minorBidi" w:hAnsiTheme="minorBidi" w:cstheme="minorBidi" w:hint="cs"/>
          <w:b/>
          <w:rtl/>
          <w:lang w:val="en-US"/>
        </w:rPr>
        <w:t>שמציג נתוני חשמל וגז טבעי</w:t>
      </w:r>
      <w:r w:rsidR="00F15910" w:rsidRPr="00F15910">
        <w:rPr>
          <w:rFonts w:asciiTheme="minorBidi" w:hAnsiTheme="minorBidi" w:cstheme="minorBidi" w:hint="cs"/>
          <w:b/>
          <w:rtl/>
        </w:rPr>
        <w:t>.</w:t>
      </w:r>
    </w:p>
    <w:p w14:paraId="66C46622" w14:textId="531B280D" w:rsidR="00EC2781" w:rsidRPr="00F15910" w:rsidRDefault="00F15910" w:rsidP="00F15910">
      <w:pPr>
        <w:bidi/>
        <w:spacing w:line="360" w:lineRule="auto"/>
        <w:ind w:right="357"/>
        <w:rPr>
          <w:b/>
          <w:bCs/>
          <w:u w:val="single"/>
          <w:rtl/>
        </w:rPr>
      </w:pPr>
      <w:r w:rsidRPr="004D360F">
        <w:rPr>
          <w:rFonts w:hint="cs"/>
          <w:b/>
          <w:bCs/>
          <w:u w:val="single"/>
          <w:rtl/>
        </w:rPr>
        <w:t xml:space="preserve">פונקציות מרכזיות: </w:t>
      </w:r>
    </w:p>
    <w:p w14:paraId="6AA36B33" w14:textId="39C98E87" w:rsidR="00EC2781" w:rsidRPr="00EC2781" w:rsidRDefault="00EC2781" w:rsidP="00EC2781">
      <w:pPr>
        <w:bidi/>
        <w:spacing w:line="360" w:lineRule="auto"/>
        <w:ind w:right="357"/>
        <w:rPr>
          <w:rFonts w:asciiTheme="minorBidi" w:hAnsiTheme="minorBidi" w:cstheme="minorBidi"/>
          <w:b/>
        </w:rPr>
      </w:pPr>
      <w:r w:rsidRPr="00EC2781">
        <w:rPr>
          <w:rFonts w:asciiTheme="minorBidi" w:hAnsiTheme="minorBidi" w:cstheme="minorBidi"/>
          <w:b/>
          <w:rtl/>
        </w:rPr>
        <w:t>-</w:t>
      </w:r>
      <w:r w:rsidRPr="00EC2781">
        <w:rPr>
          <w:rFonts w:asciiTheme="minorBidi" w:hAnsiTheme="minorBidi" w:cstheme="minorBidi"/>
          <w:b/>
        </w:rPr>
        <w:t xml:space="preserve">  </w:t>
      </w:r>
      <w:r w:rsidRPr="00EC2781">
        <w:rPr>
          <w:rFonts w:asciiTheme="minorBidi" w:hAnsiTheme="minorBidi" w:cstheme="minorBidi"/>
          <w:bCs/>
          <w:rtl/>
        </w:rPr>
        <w:t>תצוגת נתוני צריכת אנרגיה</w:t>
      </w:r>
      <w:r w:rsidRPr="00EC2781">
        <w:rPr>
          <w:rFonts w:asciiTheme="minorBidi" w:hAnsiTheme="minorBidi" w:cstheme="minorBidi"/>
          <w:b/>
          <w:rtl/>
          <w:lang w:bidi="ar-SA"/>
        </w:rPr>
        <w:t> </w:t>
      </w:r>
      <w:r w:rsidRPr="00EC2781">
        <w:rPr>
          <w:rFonts w:asciiTheme="minorBidi" w:hAnsiTheme="minorBidi" w:cstheme="minorBidi"/>
          <w:b/>
        </w:rPr>
        <w:t xml:space="preserve">- </w:t>
      </w:r>
      <w:r w:rsidRPr="00EC2781">
        <w:rPr>
          <w:rFonts w:asciiTheme="minorBidi" w:hAnsiTheme="minorBidi" w:cstheme="minorBidi"/>
          <w:b/>
          <w:rtl/>
        </w:rPr>
        <w:t>האפליקציה מציגה גרפים וטבלאות של נתוני צריכת אנרגיה ממקורות שונים. הנתונים מוצגים בהתאם לשנים ולמדינות השונות, ומאפשרים למשתמשים לנתח את הצריכה בצורה ויזואלית</w:t>
      </w:r>
      <w:r w:rsidRPr="00EC2781">
        <w:rPr>
          <w:rFonts w:asciiTheme="minorBidi" w:hAnsiTheme="minorBidi" w:cstheme="minorBidi"/>
          <w:b/>
        </w:rPr>
        <w:t>.</w:t>
      </w:r>
    </w:p>
    <w:p w14:paraId="3726306B" w14:textId="2FD05CA8" w:rsidR="00EC2781" w:rsidRPr="00EC2781" w:rsidRDefault="00EC2781" w:rsidP="00EC2781">
      <w:pPr>
        <w:bidi/>
        <w:spacing w:line="360" w:lineRule="auto"/>
        <w:ind w:right="357"/>
        <w:rPr>
          <w:rFonts w:asciiTheme="minorBidi" w:hAnsiTheme="minorBidi" w:cstheme="minorBidi"/>
          <w:b/>
        </w:rPr>
      </w:pPr>
      <w:r w:rsidRPr="00EC2781">
        <w:rPr>
          <w:rFonts w:asciiTheme="minorBidi" w:hAnsiTheme="minorBidi" w:cstheme="minorBidi"/>
          <w:b/>
          <w:rtl/>
        </w:rPr>
        <w:t>-</w:t>
      </w:r>
      <w:r w:rsidRPr="00EC2781">
        <w:rPr>
          <w:rFonts w:asciiTheme="minorBidi" w:hAnsiTheme="minorBidi" w:cstheme="minorBidi"/>
          <w:b/>
        </w:rPr>
        <w:t xml:space="preserve">  </w:t>
      </w:r>
      <w:r w:rsidRPr="00EC2781">
        <w:rPr>
          <w:rFonts w:asciiTheme="minorBidi" w:hAnsiTheme="minorBidi" w:cstheme="minorBidi"/>
          <w:bCs/>
          <w:rtl/>
        </w:rPr>
        <w:t>שמירת גרפים מועדפים</w:t>
      </w:r>
      <w:r w:rsidRPr="00EC2781">
        <w:rPr>
          <w:rFonts w:asciiTheme="minorBidi" w:hAnsiTheme="minorBidi" w:cstheme="minorBidi"/>
          <w:b/>
          <w:rtl/>
          <w:lang w:bidi="ar-SA"/>
        </w:rPr>
        <w:t> </w:t>
      </w:r>
      <w:r w:rsidRPr="00EC2781">
        <w:rPr>
          <w:rFonts w:asciiTheme="minorBidi" w:hAnsiTheme="minorBidi" w:cstheme="minorBidi"/>
          <w:b/>
        </w:rPr>
        <w:t xml:space="preserve">- </w:t>
      </w:r>
      <w:r w:rsidRPr="00EC2781">
        <w:rPr>
          <w:rFonts w:asciiTheme="minorBidi" w:hAnsiTheme="minorBidi" w:cstheme="minorBidi"/>
          <w:b/>
          <w:rtl/>
        </w:rPr>
        <w:t>למשתמשים יש אפשרות לשמור את הגרפים המועדפים עליהם כך שיוכלו לחזור ולצפות בהם בכל זמן נתון</w:t>
      </w:r>
      <w:r w:rsidRPr="00EC2781">
        <w:rPr>
          <w:rFonts w:asciiTheme="minorBidi" w:hAnsiTheme="minorBidi" w:cstheme="minorBidi"/>
          <w:b/>
        </w:rPr>
        <w:t>.</w:t>
      </w:r>
    </w:p>
    <w:p w14:paraId="4F1C3F3A" w14:textId="1D3EBF84" w:rsidR="00EC2781" w:rsidRPr="00EC2781" w:rsidRDefault="00EC2781" w:rsidP="00EC2781">
      <w:pPr>
        <w:bidi/>
        <w:spacing w:line="360" w:lineRule="auto"/>
        <w:ind w:right="357"/>
        <w:rPr>
          <w:rFonts w:asciiTheme="minorBidi" w:hAnsiTheme="minorBidi" w:cstheme="minorBidi"/>
          <w:b/>
        </w:rPr>
      </w:pPr>
      <w:r w:rsidRPr="00EC2781">
        <w:rPr>
          <w:rFonts w:asciiTheme="minorBidi" w:hAnsiTheme="minorBidi" w:cstheme="minorBidi"/>
          <w:b/>
          <w:rtl/>
        </w:rPr>
        <w:t>-</w:t>
      </w:r>
      <w:r w:rsidRPr="00EC2781">
        <w:rPr>
          <w:rFonts w:asciiTheme="minorBidi" w:hAnsiTheme="minorBidi" w:cstheme="minorBidi"/>
          <w:b/>
        </w:rPr>
        <w:t xml:space="preserve">  </w:t>
      </w:r>
      <w:r w:rsidRPr="00EC2781">
        <w:rPr>
          <w:rFonts w:asciiTheme="minorBidi" w:hAnsiTheme="minorBidi" w:cstheme="minorBidi"/>
          <w:bCs/>
          <w:rtl/>
        </w:rPr>
        <w:t>דפי נתונים אינטראקטיביים</w:t>
      </w:r>
      <w:r w:rsidRPr="00EC2781">
        <w:rPr>
          <w:rFonts w:asciiTheme="minorBidi" w:hAnsiTheme="minorBidi" w:cstheme="minorBidi"/>
          <w:b/>
          <w:rtl/>
          <w:lang w:bidi="ar-SA"/>
        </w:rPr>
        <w:t> </w:t>
      </w:r>
      <w:r w:rsidRPr="00EC2781">
        <w:rPr>
          <w:rFonts w:asciiTheme="minorBidi" w:hAnsiTheme="minorBidi" w:cstheme="minorBidi"/>
          <w:b/>
        </w:rPr>
        <w:t xml:space="preserve">- </w:t>
      </w:r>
      <w:r w:rsidRPr="00EC2781">
        <w:rPr>
          <w:rFonts w:asciiTheme="minorBidi" w:hAnsiTheme="minorBidi" w:cstheme="minorBidi"/>
          <w:b/>
          <w:rtl/>
        </w:rPr>
        <w:t>משתמשים יכולים לגשת לנתוני אנרגיה בינלאומיים ולצרוך מידע מפורט על מדינות שונות ואופן צריכת האנרגיה שלהן</w:t>
      </w:r>
      <w:r w:rsidRPr="00EC2781">
        <w:rPr>
          <w:rFonts w:asciiTheme="minorBidi" w:hAnsiTheme="minorBidi" w:cstheme="minorBidi"/>
          <w:b/>
        </w:rPr>
        <w:t>.</w:t>
      </w:r>
    </w:p>
    <w:p w14:paraId="09B2836B" w14:textId="7FC2A071" w:rsidR="00EC2781" w:rsidRPr="00EC2781" w:rsidRDefault="00EC2781" w:rsidP="00EC2781">
      <w:pPr>
        <w:bidi/>
        <w:spacing w:line="360" w:lineRule="auto"/>
        <w:ind w:right="357"/>
        <w:rPr>
          <w:rFonts w:asciiTheme="minorBidi" w:hAnsiTheme="minorBidi" w:cstheme="minorBidi"/>
          <w:b/>
        </w:rPr>
      </w:pPr>
      <w:r w:rsidRPr="00EC2781">
        <w:rPr>
          <w:rFonts w:asciiTheme="minorBidi" w:hAnsiTheme="minorBidi" w:cstheme="minorBidi"/>
          <w:b/>
          <w:rtl/>
        </w:rPr>
        <w:t>-</w:t>
      </w:r>
      <w:r w:rsidRPr="00EC2781">
        <w:rPr>
          <w:rFonts w:asciiTheme="minorBidi" w:hAnsiTheme="minorBidi" w:cstheme="minorBidi"/>
          <w:b/>
        </w:rPr>
        <w:t xml:space="preserve">  </w:t>
      </w:r>
      <w:r w:rsidRPr="00EC2781">
        <w:rPr>
          <w:rFonts w:asciiTheme="minorBidi" w:hAnsiTheme="minorBidi" w:cstheme="minorBidi"/>
          <w:bCs/>
          <w:rtl/>
        </w:rPr>
        <w:t xml:space="preserve">עיצוב </w:t>
      </w:r>
      <w:proofErr w:type="spellStart"/>
      <w:r w:rsidRPr="00EC2781">
        <w:rPr>
          <w:rFonts w:asciiTheme="minorBidi" w:hAnsiTheme="minorBidi" w:cstheme="minorBidi"/>
          <w:bCs/>
          <w:rtl/>
        </w:rPr>
        <w:t>רספונסיבי</w:t>
      </w:r>
      <w:proofErr w:type="spellEnd"/>
      <w:r w:rsidRPr="00EC2781">
        <w:rPr>
          <w:rFonts w:asciiTheme="minorBidi" w:hAnsiTheme="minorBidi" w:cstheme="minorBidi"/>
          <w:b/>
          <w:rtl/>
          <w:lang w:bidi="ar-SA"/>
        </w:rPr>
        <w:t> </w:t>
      </w:r>
      <w:r w:rsidRPr="00EC2781">
        <w:rPr>
          <w:rFonts w:asciiTheme="minorBidi" w:hAnsiTheme="minorBidi" w:cstheme="minorBidi"/>
          <w:b/>
        </w:rPr>
        <w:t xml:space="preserve">- </w:t>
      </w:r>
      <w:r w:rsidRPr="00EC2781">
        <w:rPr>
          <w:rFonts w:asciiTheme="minorBidi" w:hAnsiTheme="minorBidi" w:cstheme="minorBidi"/>
          <w:b/>
          <w:rtl/>
        </w:rPr>
        <w:t>האפליקציה מותאמת לשימוש במכשירים שונים, עם ניווט שמשתנה בהתאם לגודל המסך</w:t>
      </w:r>
      <w:r w:rsidRPr="00EC2781">
        <w:rPr>
          <w:rFonts w:asciiTheme="minorBidi" w:hAnsiTheme="minorBidi" w:cstheme="minorBidi"/>
          <w:b/>
        </w:rPr>
        <w:t>.</w:t>
      </w:r>
    </w:p>
    <w:p w14:paraId="20685034" w14:textId="440A1D43" w:rsidR="00EC2781" w:rsidRPr="00EC2781" w:rsidRDefault="00EC2781" w:rsidP="00EC2781">
      <w:pPr>
        <w:bidi/>
        <w:spacing w:line="360" w:lineRule="auto"/>
        <w:ind w:right="357"/>
        <w:rPr>
          <w:rFonts w:asciiTheme="minorBidi" w:hAnsiTheme="minorBidi" w:cstheme="minorBidi"/>
          <w:b/>
        </w:rPr>
      </w:pPr>
      <w:r w:rsidRPr="00EC2781">
        <w:rPr>
          <w:rFonts w:asciiTheme="minorBidi" w:hAnsiTheme="minorBidi" w:cstheme="minorBidi"/>
          <w:b/>
          <w:rtl/>
        </w:rPr>
        <w:t>-</w:t>
      </w:r>
      <w:r w:rsidRPr="00EC2781">
        <w:rPr>
          <w:rFonts w:asciiTheme="minorBidi" w:hAnsiTheme="minorBidi" w:cstheme="minorBidi"/>
          <w:b/>
        </w:rPr>
        <w:t xml:space="preserve">  </w:t>
      </w:r>
      <w:r w:rsidRPr="00EC2781">
        <w:rPr>
          <w:rFonts w:asciiTheme="minorBidi" w:hAnsiTheme="minorBidi" w:cstheme="minorBidi"/>
          <w:bCs/>
          <w:rtl/>
        </w:rPr>
        <w:t>מערכת ניווט</w:t>
      </w:r>
      <w:r w:rsidRPr="00EC2781">
        <w:rPr>
          <w:rFonts w:asciiTheme="minorBidi" w:hAnsiTheme="minorBidi" w:cstheme="minorBidi"/>
          <w:b/>
          <w:rtl/>
          <w:lang w:bidi="ar-SA"/>
        </w:rPr>
        <w:t> </w:t>
      </w:r>
      <w:r w:rsidRPr="00EC2781">
        <w:rPr>
          <w:rFonts w:asciiTheme="minorBidi" w:hAnsiTheme="minorBidi" w:cstheme="minorBidi"/>
          <w:b/>
        </w:rPr>
        <w:t xml:space="preserve">- </w:t>
      </w:r>
      <w:r w:rsidRPr="00EC2781">
        <w:rPr>
          <w:rFonts w:asciiTheme="minorBidi" w:hAnsiTheme="minorBidi" w:cstheme="minorBidi"/>
          <w:b/>
          <w:rtl/>
        </w:rPr>
        <w:t>כוללת ניווט דינמי בין דפי האפליקציה באמצעות רכיבי</w:t>
      </w:r>
      <w:r w:rsidRPr="00EC2781">
        <w:rPr>
          <w:rFonts w:asciiTheme="minorBidi" w:hAnsiTheme="minorBidi" w:cstheme="minorBidi"/>
          <w:b/>
        </w:rPr>
        <w:t xml:space="preserve"> </w:t>
      </w:r>
      <w:r w:rsidRPr="00EC2781">
        <w:rPr>
          <w:rFonts w:asciiTheme="minorBidi" w:hAnsiTheme="minorBidi" w:cstheme="minorBidi"/>
          <w:bCs/>
        </w:rPr>
        <w:t>React Router</w:t>
      </w:r>
      <w:r w:rsidRPr="00EC2781">
        <w:rPr>
          <w:rFonts w:asciiTheme="minorBidi" w:hAnsiTheme="minorBidi" w:cstheme="minorBidi"/>
          <w:b/>
        </w:rPr>
        <w:t>.</w:t>
      </w:r>
    </w:p>
    <w:p w14:paraId="7094D549" w14:textId="77777777" w:rsidR="00EC2781" w:rsidRPr="00EC2781" w:rsidRDefault="00EC2781" w:rsidP="00EC2781">
      <w:pPr>
        <w:bidi/>
        <w:spacing w:line="360" w:lineRule="auto"/>
        <w:ind w:right="357"/>
        <w:rPr>
          <w:rFonts w:asciiTheme="minorBidi" w:hAnsiTheme="minorBidi" w:cstheme="minorBidi"/>
          <w:b/>
        </w:rPr>
      </w:pPr>
      <w:r w:rsidRPr="00EC2781">
        <w:rPr>
          <w:rFonts w:asciiTheme="minorBidi" w:hAnsiTheme="minorBidi" w:cstheme="minorBidi"/>
          <w:b/>
          <w:rtl/>
          <w:lang w:val="en-US"/>
        </w:rPr>
        <w:t>אנו מזמינים אתכם להשתמש ב</w:t>
      </w:r>
      <w:r w:rsidRPr="00EC2781">
        <w:rPr>
          <w:rFonts w:asciiTheme="minorBidi" w:hAnsiTheme="minorBidi" w:cstheme="minorBidi"/>
          <w:bCs/>
        </w:rPr>
        <w:t>E.C.M</w:t>
      </w:r>
      <w:r w:rsidRPr="00EC2781">
        <w:rPr>
          <w:rFonts w:asciiTheme="minorBidi" w:hAnsiTheme="minorBidi" w:cstheme="minorBidi"/>
          <w:b/>
        </w:rPr>
        <w:t xml:space="preserve"> </w:t>
      </w:r>
      <w:r w:rsidRPr="00EC2781">
        <w:rPr>
          <w:rFonts w:asciiTheme="minorBidi" w:hAnsiTheme="minorBidi" w:cstheme="minorBidi"/>
          <w:b/>
          <w:rtl/>
          <w:lang w:val="en-US"/>
        </w:rPr>
        <w:t>. עם ממשק ידידותי למשתמש, גרפים אינטראקטיביים ומגוון אפשרויות סינון</w:t>
      </w:r>
      <w:r w:rsidRPr="00EC2781">
        <w:rPr>
          <w:rFonts w:asciiTheme="minorBidi" w:hAnsiTheme="minorBidi" w:cstheme="minorBidi"/>
          <w:bCs/>
        </w:rPr>
        <w:t>, E.C.M</w:t>
      </w:r>
      <w:r w:rsidRPr="00EC2781">
        <w:rPr>
          <w:rFonts w:asciiTheme="minorBidi" w:hAnsiTheme="minorBidi" w:cstheme="minorBidi"/>
          <w:b/>
        </w:rPr>
        <w:t xml:space="preserve"> </w:t>
      </w:r>
      <w:r w:rsidRPr="00EC2781">
        <w:rPr>
          <w:rFonts w:asciiTheme="minorBidi" w:hAnsiTheme="minorBidi" w:cstheme="minorBidi"/>
          <w:b/>
          <w:rtl/>
          <w:lang w:val="en-US"/>
        </w:rPr>
        <w:t>תסייע לכם לקבל החלטות מושכלות ולתרום להתייעלות אנרגטית חכמה יותר</w:t>
      </w:r>
      <w:r w:rsidRPr="00EC2781">
        <w:rPr>
          <w:rFonts w:asciiTheme="minorBidi" w:hAnsiTheme="minorBidi" w:cstheme="minorBidi"/>
          <w:b/>
        </w:rPr>
        <w:t>.</w:t>
      </w:r>
    </w:p>
    <w:p w14:paraId="04C2D98B" w14:textId="77777777" w:rsidR="00052309" w:rsidRPr="00EC2781" w:rsidRDefault="00052309" w:rsidP="00052309">
      <w:pPr>
        <w:bidi/>
        <w:spacing w:line="360" w:lineRule="auto"/>
        <w:ind w:right="357"/>
        <w:rPr>
          <w:b/>
          <w:rtl/>
        </w:rPr>
      </w:pPr>
    </w:p>
    <w:p w14:paraId="367229F6" w14:textId="2504F494" w:rsidR="005A3F82" w:rsidRPr="00F15910" w:rsidRDefault="00F15910" w:rsidP="00F15910">
      <w:pPr>
        <w:bidi/>
        <w:spacing w:line="360" w:lineRule="auto"/>
        <w:ind w:right="357"/>
        <w:rPr>
          <w:b/>
          <w:bCs/>
          <w:u w:val="single"/>
          <w:rtl/>
          <w:lang w:val="en-US"/>
        </w:rPr>
      </w:pPr>
      <w:r w:rsidRPr="00F15910">
        <w:rPr>
          <w:rFonts w:hint="cs"/>
          <w:b/>
          <w:bCs/>
          <w:u w:val="single"/>
          <w:rtl/>
          <w:lang w:val="en-US"/>
        </w:rPr>
        <w:lastRenderedPageBreak/>
        <w:t>מימוש:</w:t>
      </w:r>
    </w:p>
    <w:p w14:paraId="1805BF46" w14:textId="12D25374" w:rsidR="005A3F82" w:rsidRPr="00052309" w:rsidRDefault="00F15910" w:rsidP="00F15910">
      <w:pPr>
        <w:bidi/>
        <w:spacing w:line="360" w:lineRule="auto"/>
        <w:ind w:right="357"/>
        <w:rPr>
          <w:rtl/>
        </w:rPr>
      </w:pPr>
      <w:r w:rsidRPr="00052309">
        <w:rPr>
          <w:rFonts w:hint="cs"/>
          <w:rtl/>
        </w:rPr>
        <w:t>-</w:t>
      </w:r>
      <w:r w:rsidRPr="00052309">
        <w:rPr>
          <w:b/>
          <w:bCs/>
          <w:color w:val="000000"/>
          <w:rtl/>
        </w:rPr>
        <w:t xml:space="preserve"> </w:t>
      </w:r>
      <w:r w:rsidRPr="00052309">
        <w:rPr>
          <w:b/>
          <w:bCs/>
          <w:rtl/>
        </w:rPr>
        <w:t>עיצוב</w:t>
      </w:r>
      <w:r w:rsidRPr="00052309">
        <w:rPr>
          <w:rFonts w:hint="cs"/>
          <w:b/>
          <w:bCs/>
          <w:rtl/>
        </w:rPr>
        <w:t xml:space="preserve"> </w:t>
      </w:r>
      <w:r w:rsidRPr="00052309">
        <w:rPr>
          <w:b/>
          <w:bCs/>
        </w:rPr>
        <w:t xml:space="preserve"> (Styling)</w:t>
      </w:r>
      <w:r w:rsidRPr="00052309">
        <w:rPr>
          <w:rFonts w:hint="cs"/>
          <w:rtl/>
        </w:rPr>
        <w:t xml:space="preserve"> :</w:t>
      </w:r>
    </w:p>
    <w:p w14:paraId="6B35018E" w14:textId="4DE3E96D" w:rsidR="00F15910" w:rsidRPr="00052309" w:rsidRDefault="00F15910" w:rsidP="00F15910">
      <w:pPr>
        <w:bidi/>
        <w:spacing w:line="360" w:lineRule="auto"/>
        <w:ind w:left="720" w:right="357"/>
      </w:pPr>
      <w:r w:rsidRPr="00052309">
        <w:rPr>
          <w:rFonts w:hint="cs"/>
          <w:rtl/>
        </w:rPr>
        <w:t xml:space="preserve">כלים : </w:t>
      </w:r>
      <w:r w:rsidRPr="00052309">
        <w:t>PostCSS</w:t>
      </w:r>
    </w:p>
    <w:p w14:paraId="14460710" w14:textId="076C26C9" w:rsidR="00F15910" w:rsidRPr="00052309" w:rsidRDefault="00F15910" w:rsidP="00F15910">
      <w:pPr>
        <w:bidi/>
        <w:spacing w:line="360" w:lineRule="auto"/>
        <w:ind w:left="720" w:right="357"/>
      </w:pPr>
      <w:r w:rsidRPr="00052309">
        <w:rPr>
          <w:rtl/>
          <w:lang w:val="en-US"/>
        </w:rPr>
        <w:t>מסגרות</w:t>
      </w:r>
      <w:r w:rsidRPr="00052309">
        <w:t xml:space="preserve"> TailwindCSS :</w:t>
      </w:r>
    </w:p>
    <w:p w14:paraId="59F4A3C4" w14:textId="35D4AACB" w:rsidR="00F15910" w:rsidRPr="00052309" w:rsidRDefault="00052309" w:rsidP="00F15910">
      <w:pPr>
        <w:bidi/>
        <w:spacing w:line="360" w:lineRule="auto"/>
        <w:ind w:right="357"/>
        <w:rPr>
          <w:b/>
          <w:bCs/>
          <w:rtl/>
          <w:lang w:val="en-US"/>
        </w:rPr>
      </w:pPr>
      <w:r w:rsidRPr="00052309">
        <w:rPr>
          <w:rFonts w:hint="cs"/>
          <w:rtl/>
          <w:lang w:val="en-US"/>
        </w:rPr>
        <w:t>-</w:t>
      </w:r>
      <w:r w:rsidRPr="00052309">
        <w:rPr>
          <w:lang w:val="en-US"/>
        </w:rPr>
        <w:t xml:space="preserve"> </w:t>
      </w:r>
      <w:r w:rsidRPr="00052309">
        <w:rPr>
          <w:rFonts w:hint="cs"/>
          <w:rtl/>
          <w:lang w:val="en-US"/>
        </w:rPr>
        <w:t xml:space="preserve"> </w:t>
      </w:r>
      <w:r w:rsidRPr="00052309">
        <w:rPr>
          <w:b/>
          <w:bCs/>
          <w:lang w:val="en-US" w:bidi="ar-SA"/>
        </w:rPr>
        <w:t>Frontend</w:t>
      </w:r>
      <w:r w:rsidRPr="00052309">
        <w:rPr>
          <w:rFonts w:hint="cs"/>
          <w:b/>
          <w:bCs/>
          <w:rtl/>
          <w:lang w:val="en-US"/>
        </w:rPr>
        <w:t xml:space="preserve"> :</w:t>
      </w:r>
    </w:p>
    <w:p w14:paraId="73550612" w14:textId="1C1783B8" w:rsidR="00052309" w:rsidRPr="00052309" w:rsidRDefault="00052309" w:rsidP="00052309">
      <w:pPr>
        <w:bidi/>
        <w:spacing w:line="360" w:lineRule="auto"/>
        <w:ind w:left="720" w:right="357"/>
        <w:rPr>
          <w:rtl/>
          <w:lang w:val="en-US"/>
        </w:rPr>
      </w:pPr>
      <w:r w:rsidRPr="00052309">
        <w:rPr>
          <w:rFonts w:hint="cs"/>
          <w:rtl/>
          <w:lang w:val="en-US"/>
        </w:rPr>
        <w:t xml:space="preserve">ספרייה: </w:t>
      </w:r>
      <w:r w:rsidRPr="00052309">
        <w:rPr>
          <w:lang w:val="en-US"/>
        </w:rPr>
        <w:t>React</w:t>
      </w:r>
    </w:p>
    <w:p w14:paraId="1EC650DD" w14:textId="6BD6357A" w:rsidR="00052309" w:rsidRPr="00052309" w:rsidRDefault="00052309" w:rsidP="00052309">
      <w:pPr>
        <w:bidi/>
        <w:spacing w:line="360" w:lineRule="auto"/>
        <w:ind w:left="720" w:right="357"/>
        <w:rPr>
          <w:lang w:val="en-US" w:bidi="ar-SA"/>
        </w:rPr>
      </w:pPr>
      <w:r w:rsidRPr="00052309">
        <w:rPr>
          <w:rFonts w:hint="cs"/>
          <w:rtl/>
          <w:lang w:val="en-US"/>
        </w:rPr>
        <w:t xml:space="preserve">מסגרת עבודה : </w:t>
      </w:r>
      <w:r w:rsidRPr="00052309">
        <w:rPr>
          <w:lang w:val="en-US" w:bidi="ar-SA"/>
        </w:rPr>
        <w:t>Vite</w:t>
      </w:r>
    </w:p>
    <w:p w14:paraId="73EF1D53" w14:textId="7F6364C1" w:rsidR="00052309" w:rsidRPr="00052309" w:rsidRDefault="00052309" w:rsidP="00052309">
      <w:pPr>
        <w:bidi/>
        <w:spacing w:line="360" w:lineRule="auto"/>
        <w:ind w:left="720" w:right="357"/>
        <w:rPr>
          <w:lang w:val="en-US" w:bidi="ar-SA"/>
        </w:rPr>
      </w:pPr>
      <w:r w:rsidRPr="00052309">
        <w:rPr>
          <w:rFonts w:hint="cs"/>
          <w:rtl/>
          <w:lang w:val="en-US"/>
        </w:rPr>
        <w:t xml:space="preserve">ניהול בקשות : </w:t>
      </w:r>
      <w:proofErr w:type="spellStart"/>
      <w:r w:rsidRPr="00052309">
        <w:rPr>
          <w:lang w:val="en-US" w:bidi="ar-SA"/>
        </w:rPr>
        <w:t>Axios</w:t>
      </w:r>
      <w:proofErr w:type="spellEnd"/>
    </w:p>
    <w:p w14:paraId="669D65EF" w14:textId="7C951465" w:rsidR="00F15910" w:rsidRPr="00052309" w:rsidRDefault="00052309" w:rsidP="00052309">
      <w:pPr>
        <w:bidi/>
        <w:spacing w:line="360" w:lineRule="auto"/>
        <w:ind w:left="720" w:right="357"/>
        <w:rPr>
          <w:lang w:val="en-US"/>
        </w:rPr>
      </w:pPr>
      <w:r w:rsidRPr="00052309">
        <w:rPr>
          <w:rFonts w:hint="cs"/>
          <w:rtl/>
          <w:lang w:val="en-US"/>
        </w:rPr>
        <w:t xml:space="preserve">גרפים : </w:t>
      </w:r>
      <w:r w:rsidRPr="00052309">
        <w:rPr>
          <w:lang w:val="en-US"/>
        </w:rPr>
        <w:t>Chart.js</w:t>
      </w:r>
      <w:r w:rsidR="00F15910" w:rsidRPr="00052309">
        <w:rPr>
          <w:rFonts w:hint="cs"/>
          <w:rtl/>
        </w:rPr>
        <w:t xml:space="preserve">   </w:t>
      </w:r>
    </w:p>
    <w:p w14:paraId="03556E03" w14:textId="4A8CB41E" w:rsidR="005A3F82" w:rsidRPr="00052309" w:rsidRDefault="00052309" w:rsidP="00052309">
      <w:pPr>
        <w:bidi/>
        <w:spacing w:line="360" w:lineRule="auto"/>
        <w:ind w:right="357"/>
        <w:rPr>
          <w:b/>
          <w:bCs/>
          <w:rtl/>
          <w:lang w:val="en-US"/>
        </w:rPr>
      </w:pPr>
      <w:r w:rsidRPr="00052309">
        <w:rPr>
          <w:rFonts w:hint="cs"/>
          <w:rtl/>
        </w:rPr>
        <w:t>-</w:t>
      </w:r>
      <w:r w:rsidRPr="00052309">
        <w:rPr>
          <w:b/>
          <w:bCs/>
          <w:lang w:val="en-US"/>
        </w:rPr>
        <w:t xml:space="preserve">Backend </w:t>
      </w:r>
      <w:r w:rsidRPr="00052309">
        <w:rPr>
          <w:rFonts w:hint="cs"/>
          <w:b/>
          <w:bCs/>
          <w:rtl/>
          <w:lang w:val="en-US"/>
        </w:rPr>
        <w:t xml:space="preserve"> :</w:t>
      </w:r>
    </w:p>
    <w:p w14:paraId="370645CD" w14:textId="21F8C990" w:rsidR="00052309" w:rsidRPr="00052309" w:rsidRDefault="00052309" w:rsidP="00052309">
      <w:pPr>
        <w:bidi/>
        <w:spacing w:line="360" w:lineRule="auto"/>
        <w:ind w:left="720" w:right="357"/>
        <w:rPr>
          <w:rtl/>
        </w:rPr>
      </w:pPr>
      <w:r w:rsidRPr="00052309">
        <w:rPr>
          <w:rtl/>
          <w:lang w:val="en-US"/>
        </w:rPr>
        <w:t>שפה</w:t>
      </w:r>
      <w:r w:rsidRPr="00052309">
        <w:rPr>
          <w:rFonts w:hint="cs"/>
          <w:rtl/>
          <w:lang w:val="en-US"/>
        </w:rPr>
        <w:t>:</w:t>
      </w:r>
      <w:r w:rsidRPr="00052309">
        <w:rPr>
          <w:rFonts w:hint="cs"/>
          <w:rtl/>
        </w:rPr>
        <w:t xml:space="preserve"> </w:t>
      </w:r>
      <w:r w:rsidRPr="00052309">
        <w:t xml:space="preserve"> JavaScript (Runtime: Node.js)</w:t>
      </w:r>
    </w:p>
    <w:p w14:paraId="67F7350A" w14:textId="290D4176" w:rsidR="00052309" w:rsidRDefault="00052309" w:rsidP="00052309">
      <w:pPr>
        <w:bidi/>
        <w:spacing w:line="360" w:lineRule="auto"/>
        <w:ind w:left="720" w:right="357"/>
        <w:rPr>
          <w:rtl/>
          <w:lang w:val="en-US"/>
        </w:rPr>
      </w:pPr>
      <w:r w:rsidRPr="00052309">
        <w:rPr>
          <w:rFonts w:hint="cs"/>
          <w:rtl/>
        </w:rPr>
        <w:t xml:space="preserve">מקור המידע: </w:t>
      </w:r>
      <w:r w:rsidRPr="00052309">
        <w:rPr>
          <w:lang w:val="en-US"/>
        </w:rPr>
        <w:t>API</w:t>
      </w:r>
    </w:p>
    <w:p w14:paraId="0D118826" w14:textId="77777777" w:rsidR="00052309" w:rsidRPr="00052309" w:rsidRDefault="00052309" w:rsidP="00052309">
      <w:pPr>
        <w:bidi/>
        <w:spacing w:line="360" w:lineRule="auto"/>
        <w:ind w:left="720" w:right="357"/>
        <w:rPr>
          <w:lang w:val="en-US"/>
        </w:rPr>
      </w:pPr>
    </w:p>
    <w:p w14:paraId="0AA19A20" w14:textId="4BEDB46E" w:rsidR="005A3F82" w:rsidRPr="00052309" w:rsidRDefault="00052309" w:rsidP="005A3F82">
      <w:pPr>
        <w:bidi/>
        <w:spacing w:line="360" w:lineRule="auto"/>
        <w:ind w:right="357"/>
        <w:rPr>
          <w:b/>
          <w:bCs/>
          <w:rtl/>
          <w:lang w:val="en-US"/>
        </w:rPr>
      </w:pPr>
      <w:r w:rsidRPr="00052309">
        <w:rPr>
          <w:rFonts w:hint="cs"/>
          <w:b/>
          <w:bCs/>
          <w:rtl/>
        </w:rPr>
        <w:t xml:space="preserve">קישור לתיקיית </w:t>
      </w:r>
      <w:r w:rsidRPr="00052309">
        <w:rPr>
          <w:b/>
          <w:bCs/>
          <w:lang w:val="en-US"/>
        </w:rPr>
        <w:t>GitHub</w:t>
      </w:r>
      <w:r w:rsidRPr="00052309">
        <w:rPr>
          <w:rFonts w:hint="cs"/>
          <w:b/>
          <w:bCs/>
          <w:rtl/>
          <w:lang w:val="en-US"/>
        </w:rPr>
        <w:t xml:space="preserve"> ציבורית :</w:t>
      </w:r>
      <w:r>
        <w:rPr>
          <w:rFonts w:hint="cs"/>
          <w:b/>
          <w:bCs/>
          <w:rtl/>
          <w:lang w:val="en-US"/>
        </w:rPr>
        <w:t xml:space="preserve"> </w:t>
      </w:r>
      <w:hyperlink r:id="rId8" w:history="1">
        <w:r w:rsidR="000854A3" w:rsidRPr="000854A3">
          <w:rPr>
            <w:rStyle w:val="Hyperlink"/>
            <w:b/>
            <w:bCs/>
            <w:lang w:val="en-US"/>
          </w:rPr>
          <w:t>https://github.com/abdallah0100/energy_monitor</w:t>
        </w:r>
      </w:hyperlink>
    </w:p>
    <w:p w14:paraId="6ADECF70" w14:textId="35BA6C8B" w:rsidR="00052309" w:rsidRPr="00052309" w:rsidRDefault="00052309" w:rsidP="00052309">
      <w:pPr>
        <w:bidi/>
        <w:spacing w:line="360" w:lineRule="auto"/>
        <w:ind w:right="357"/>
        <w:rPr>
          <w:b/>
          <w:bCs/>
          <w:rtl/>
          <w:lang w:val="en-US"/>
        </w:rPr>
      </w:pPr>
      <w:r w:rsidRPr="00052309">
        <w:rPr>
          <w:rFonts w:hint="cs"/>
          <w:b/>
          <w:bCs/>
          <w:rtl/>
          <w:lang w:val="en-US"/>
        </w:rPr>
        <w:t>קישור לאתר:</w:t>
      </w:r>
      <w:r>
        <w:rPr>
          <w:rFonts w:hint="cs"/>
          <w:b/>
          <w:bCs/>
          <w:rtl/>
          <w:lang w:val="en-US"/>
        </w:rPr>
        <w:t xml:space="preserve"> </w:t>
      </w:r>
      <w:hyperlink r:id="rId9" w:history="1">
        <w:r w:rsidR="000854A3" w:rsidRPr="000854A3">
          <w:rPr>
            <w:rStyle w:val="Hyperlink"/>
            <w:b/>
            <w:bCs/>
            <w:lang w:val="en-US"/>
          </w:rPr>
          <w:t>https://energy-monitor-psi.vercel.app</w:t>
        </w:r>
        <w:r w:rsidR="000854A3" w:rsidRPr="000854A3">
          <w:rPr>
            <w:rStyle w:val="Hyperlink"/>
            <w:b/>
            <w:bCs/>
            <w:rtl/>
            <w:lang w:val="en-US"/>
          </w:rPr>
          <w:t>/</w:t>
        </w:r>
      </w:hyperlink>
    </w:p>
    <w:p w14:paraId="2875AA60" w14:textId="71CFDC43" w:rsidR="00052309" w:rsidRPr="00052309" w:rsidRDefault="00052309" w:rsidP="00052309">
      <w:pPr>
        <w:bidi/>
        <w:spacing w:line="360" w:lineRule="auto"/>
        <w:ind w:right="357"/>
        <w:rPr>
          <w:b/>
          <w:bCs/>
          <w:rtl/>
          <w:lang w:val="en-US"/>
        </w:rPr>
      </w:pPr>
      <w:r w:rsidRPr="00052309">
        <w:rPr>
          <w:rFonts w:hint="cs"/>
          <w:b/>
          <w:bCs/>
          <w:rtl/>
          <w:lang w:val="en-US"/>
        </w:rPr>
        <w:t xml:space="preserve">קישור ל </w:t>
      </w:r>
      <w:r w:rsidRPr="00052309">
        <w:rPr>
          <w:b/>
          <w:bCs/>
          <w:lang w:val="en-US"/>
        </w:rPr>
        <w:t>MTW</w:t>
      </w:r>
      <w:r w:rsidRPr="00052309">
        <w:rPr>
          <w:rFonts w:hint="cs"/>
          <w:b/>
          <w:bCs/>
          <w:rtl/>
          <w:lang w:val="en-US"/>
        </w:rPr>
        <w:t xml:space="preserve"> :</w:t>
      </w:r>
      <w:r>
        <w:rPr>
          <w:rFonts w:hint="cs"/>
          <w:b/>
          <w:bCs/>
          <w:rtl/>
          <w:lang w:val="en-US"/>
        </w:rPr>
        <w:t xml:space="preserve"> </w:t>
      </w:r>
      <w:hyperlink r:id="rId10" w:history="1">
        <w:r w:rsidR="000854A3" w:rsidRPr="000854A3">
          <w:rPr>
            <w:rStyle w:val="Hyperlink"/>
            <w:b/>
            <w:bCs/>
            <w:lang w:val="en-US"/>
          </w:rPr>
          <w:t>https://www.morethanwallet.com/app/885</w:t>
        </w:r>
      </w:hyperlink>
    </w:p>
    <w:p w14:paraId="167248C7" w14:textId="77777777" w:rsidR="005A3F82" w:rsidRDefault="005A3F82" w:rsidP="005A3F82">
      <w:pPr>
        <w:bidi/>
        <w:spacing w:line="360" w:lineRule="auto"/>
        <w:ind w:right="357"/>
      </w:pPr>
    </w:p>
    <w:p w14:paraId="7F6879CE" w14:textId="77777777" w:rsidR="005A3F82" w:rsidRDefault="005A3F82" w:rsidP="005A3F82">
      <w:pPr>
        <w:bidi/>
        <w:spacing w:line="360" w:lineRule="auto"/>
        <w:ind w:right="357"/>
      </w:pPr>
    </w:p>
    <w:p w14:paraId="6E185984" w14:textId="77777777" w:rsidR="005A3F82" w:rsidRDefault="005A3F82" w:rsidP="005A3F82">
      <w:pPr>
        <w:bidi/>
        <w:spacing w:line="360" w:lineRule="auto"/>
        <w:ind w:right="357"/>
      </w:pPr>
    </w:p>
    <w:p w14:paraId="2E80CEAE" w14:textId="77777777" w:rsidR="005A3F82" w:rsidRDefault="005A3F82" w:rsidP="005A3F82">
      <w:pPr>
        <w:bidi/>
        <w:spacing w:line="360" w:lineRule="auto"/>
        <w:ind w:right="357"/>
      </w:pPr>
    </w:p>
    <w:p w14:paraId="083A6DB5" w14:textId="77777777" w:rsidR="005A3F82" w:rsidRDefault="005A3F82" w:rsidP="005A3F82">
      <w:pPr>
        <w:bidi/>
        <w:spacing w:line="360" w:lineRule="auto"/>
        <w:ind w:right="357"/>
        <w:rPr>
          <w:rtl/>
        </w:rPr>
      </w:pPr>
    </w:p>
    <w:p w14:paraId="73D7ECD3" w14:textId="77777777" w:rsidR="00052309" w:rsidRDefault="00052309" w:rsidP="00052309">
      <w:pPr>
        <w:bidi/>
        <w:spacing w:line="360" w:lineRule="auto"/>
        <w:ind w:right="357"/>
        <w:rPr>
          <w:rtl/>
        </w:rPr>
      </w:pPr>
    </w:p>
    <w:p w14:paraId="0925D18E" w14:textId="77777777" w:rsidR="00052309" w:rsidRDefault="00052309" w:rsidP="00052309">
      <w:pPr>
        <w:bidi/>
        <w:spacing w:line="360" w:lineRule="auto"/>
        <w:ind w:right="357"/>
        <w:rPr>
          <w:rtl/>
        </w:rPr>
      </w:pPr>
    </w:p>
    <w:p w14:paraId="0D9B7D7A" w14:textId="77777777" w:rsidR="00052309" w:rsidRDefault="00052309" w:rsidP="00052309">
      <w:pPr>
        <w:bidi/>
        <w:spacing w:line="360" w:lineRule="auto"/>
        <w:ind w:right="357"/>
        <w:rPr>
          <w:rtl/>
        </w:rPr>
      </w:pPr>
    </w:p>
    <w:p w14:paraId="4A88A93D" w14:textId="77777777" w:rsidR="00052309" w:rsidRDefault="00052309" w:rsidP="00052309">
      <w:pPr>
        <w:bidi/>
        <w:spacing w:line="360" w:lineRule="auto"/>
        <w:ind w:right="357"/>
        <w:rPr>
          <w:rtl/>
        </w:rPr>
      </w:pPr>
    </w:p>
    <w:p w14:paraId="39A14836" w14:textId="77777777" w:rsidR="00052309" w:rsidRDefault="00052309" w:rsidP="00052309">
      <w:pPr>
        <w:bidi/>
        <w:spacing w:line="360" w:lineRule="auto"/>
        <w:ind w:right="357"/>
        <w:rPr>
          <w:rtl/>
        </w:rPr>
      </w:pPr>
    </w:p>
    <w:p w14:paraId="1771AD5E" w14:textId="77777777" w:rsidR="00052309" w:rsidRDefault="00052309" w:rsidP="00052309">
      <w:pPr>
        <w:bidi/>
        <w:spacing w:line="360" w:lineRule="auto"/>
        <w:ind w:right="357"/>
        <w:rPr>
          <w:rtl/>
        </w:rPr>
      </w:pPr>
    </w:p>
    <w:p w14:paraId="587885B9" w14:textId="77777777" w:rsidR="00052309" w:rsidRDefault="00052309" w:rsidP="00052309">
      <w:pPr>
        <w:bidi/>
        <w:spacing w:line="360" w:lineRule="auto"/>
        <w:ind w:right="357"/>
        <w:rPr>
          <w:rtl/>
        </w:rPr>
      </w:pPr>
    </w:p>
    <w:p w14:paraId="2C6F1B03" w14:textId="77777777" w:rsidR="00052309" w:rsidRDefault="00052309" w:rsidP="00052309">
      <w:pPr>
        <w:bidi/>
        <w:spacing w:line="360" w:lineRule="auto"/>
        <w:ind w:right="357"/>
        <w:rPr>
          <w:rtl/>
        </w:rPr>
      </w:pPr>
    </w:p>
    <w:p w14:paraId="76B4D3ED" w14:textId="77777777" w:rsidR="00052309" w:rsidRDefault="00052309" w:rsidP="00052309">
      <w:pPr>
        <w:bidi/>
        <w:spacing w:line="360" w:lineRule="auto"/>
        <w:ind w:right="357"/>
        <w:rPr>
          <w:rtl/>
        </w:rPr>
      </w:pPr>
    </w:p>
    <w:p w14:paraId="4C006989" w14:textId="77777777" w:rsidR="00052309" w:rsidRDefault="00052309" w:rsidP="00052309">
      <w:pPr>
        <w:bidi/>
        <w:spacing w:line="360" w:lineRule="auto"/>
        <w:ind w:right="357"/>
        <w:rPr>
          <w:rtl/>
        </w:rPr>
      </w:pPr>
    </w:p>
    <w:p w14:paraId="3BD53C98" w14:textId="77777777" w:rsidR="00052309" w:rsidRDefault="00052309" w:rsidP="00052309">
      <w:pPr>
        <w:bidi/>
        <w:spacing w:line="360" w:lineRule="auto"/>
        <w:ind w:right="357"/>
        <w:rPr>
          <w:rtl/>
        </w:rPr>
      </w:pPr>
    </w:p>
    <w:p w14:paraId="41874583" w14:textId="54E6AFBD" w:rsidR="00F00605" w:rsidRPr="00722E25" w:rsidRDefault="00F00605" w:rsidP="00F00605">
      <w:pPr>
        <w:bidi/>
        <w:spacing w:line="360" w:lineRule="auto"/>
        <w:ind w:right="357"/>
        <w:rPr>
          <w:b/>
          <w:bCs/>
          <w:u w:val="single"/>
        </w:rPr>
      </w:pPr>
      <w:r w:rsidRPr="00722E25">
        <w:rPr>
          <w:rFonts w:hint="cs"/>
          <w:b/>
          <w:bCs/>
          <w:u w:val="single"/>
          <w:rtl/>
        </w:rPr>
        <w:lastRenderedPageBreak/>
        <w:t>1.המשימות שהוקצו:</w:t>
      </w:r>
    </w:p>
    <w:tbl>
      <w:tblPr>
        <w:tblStyle w:val="a5"/>
        <w:bidiVisual/>
        <w:tblW w:w="10777" w:type="dxa"/>
        <w:tblInd w:w="-85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30"/>
        <w:gridCol w:w="6796"/>
        <w:gridCol w:w="1851"/>
      </w:tblGrid>
      <w:tr w:rsidR="004E33B9" w14:paraId="49141651" w14:textId="77777777" w:rsidTr="00F00605">
        <w:trPr>
          <w:trHeight w:val="694"/>
        </w:trPr>
        <w:tc>
          <w:tcPr>
            <w:tcW w:w="2130" w:type="dxa"/>
          </w:tcPr>
          <w:p w14:paraId="00D8DB38" w14:textId="77777777" w:rsidR="004E33B9" w:rsidRDefault="00835AD8">
            <w:pPr>
              <w:bidi/>
              <w:spacing w:line="360" w:lineRule="auto"/>
              <w:ind w:right="357"/>
              <w:rPr>
                <w:b/>
              </w:rPr>
            </w:pPr>
            <w:r>
              <w:rPr>
                <w:b/>
                <w:rtl/>
              </w:rPr>
              <w:t>שם חבר הצוות</w:t>
            </w:r>
          </w:p>
        </w:tc>
        <w:tc>
          <w:tcPr>
            <w:tcW w:w="6796" w:type="dxa"/>
          </w:tcPr>
          <w:p w14:paraId="1A5E9B22" w14:textId="77777777" w:rsidR="004E33B9" w:rsidRDefault="00835AD8">
            <w:pPr>
              <w:bidi/>
              <w:spacing w:line="360" w:lineRule="auto"/>
              <w:ind w:right="357"/>
              <w:rPr>
                <w:b/>
              </w:rPr>
            </w:pPr>
            <w:r>
              <w:rPr>
                <w:b/>
                <w:rtl/>
              </w:rPr>
              <w:t>משימות שהוקצו</w:t>
            </w:r>
          </w:p>
        </w:tc>
        <w:tc>
          <w:tcPr>
            <w:tcW w:w="1851" w:type="dxa"/>
          </w:tcPr>
          <w:p w14:paraId="3A722C23" w14:textId="77777777" w:rsidR="004E33B9" w:rsidRDefault="00835AD8">
            <w:pPr>
              <w:bidi/>
              <w:spacing w:line="360" w:lineRule="auto"/>
              <w:ind w:right="357"/>
              <w:rPr>
                <w:b/>
              </w:rPr>
            </w:pPr>
            <w:r>
              <w:rPr>
                <w:b/>
                <w:rtl/>
              </w:rPr>
              <w:t>משימות שהושלמו</w:t>
            </w:r>
          </w:p>
        </w:tc>
      </w:tr>
      <w:tr w:rsidR="004E33B9" w14:paraId="642825E6" w14:textId="77777777" w:rsidTr="00F00605">
        <w:tc>
          <w:tcPr>
            <w:tcW w:w="2130" w:type="dxa"/>
          </w:tcPr>
          <w:p w14:paraId="22A8EA42" w14:textId="54C9FFCD" w:rsidR="004E33B9" w:rsidRDefault="00ED6D8F">
            <w:pPr>
              <w:bidi/>
              <w:spacing w:line="360" w:lineRule="auto"/>
              <w:ind w:right="357"/>
            </w:pPr>
            <w:r>
              <w:rPr>
                <w:rFonts w:hint="cs"/>
                <w:rtl/>
              </w:rPr>
              <w:t xml:space="preserve">עבדאללה </w:t>
            </w:r>
            <w:proofErr w:type="spellStart"/>
            <w:r>
              <w:rPr>
                <w:rFonts w:hint="cs"/>
                <w:rtl/>
              </w:rPr>
              <w:t>אבורומי</w:t>
            </w:r>
            <w:proofErr w:type="spellEnd"/>
          </w:p>
        </w:tc>
        <w:tc>
          <w:tcPr>
            <w:tcW w:w="6796" w:type="dxa"/>
          </w:tcPr>
          <w:p w14:paraId="638697E5" w14:textId="77777777" w:rsidR="004E33B9" w:rsidRDefault="00ED6D8F" w:rsidP="00ED6D8F">
            <w:pPr>
              <w:pStyle w:val="ListParagraph"/>
              <w:numPr>
                <w:ilvl w:val="0"/>
                <w:numId w:val="3"/>
              </w:numPr>
              <w:bidi/>
              <w:spacing w:line="360" w:lineRule="auto"/>
              <w:ind w:right="357"/>
            </w:pPr>
            <w:r w:rsidRPr="00ED6D8F">
              <w:rPr>
                <w:rtl/>
              </w:rPr>
              <w:t xml:space="preserve">מימוש רכיב </w:t>
            </w:r>
            <w:proofErr w:type="spellStart"/>
            <w:r w:rsidRPr="00ED6D8F">
              <w:t>ChartComp</w:t>
            </w:r>
            <w:proofErr w:type="spellEnd"/>
            <w:r w:rsidRPr="00ED6D8F">
              <w:rPr>
                <w:rtl/>
              </w:rPr>
              <w:t xml:space="preserve"> להצגת גרפים דינמיים באמצעות </w:t>
            </w:r>
            <w:r w:rsidRPr="00ED6D8F">
              <w:t>Chart.js</w:t>
            </w:r>
            <w:r w:rsidRPr="00ED6D8F">
              <w:rPr>
                <w:rtl/>
              </w:rPr>
              <w:t>.</w:t>
            </w:r>
          </w:p>
          <w:p w14:paraId="5516ECA4" w14:textId="77777777" w:rsidR="00ED6D8F" w:rsidRDefault="00ED6D8F" w:rsidP="00ED6D8F">
            <w:pPr>
              <w:pStyle w:val="ListParagraph"/>
              <w:numPr>
                <w:ilvl w:val="0"/>
                <w:numId w:val="3"/>
              </w:numPr>
              <w:bidi/>
              <w:spacing w:line="360" w:lineRule="auto"/>
              <w:ind w:right="357"/>
            </w:pPr>
            <w:r w:rsidRPr="00ED6D8F">
              <w:rPr>
                <w:rtl/>
              </w:rPr>
              <w:t>ייצור את הרכיב </w:t>
            </w:r>
            <w:proofErr w:type="spellStart"/>
            <w:r w:rsidRPr="00ED6D8F">
              <w:t>ChartCom</w:t>
            </w:r>
            <w:proofErr w:type="spellEnd"/>
            <w:r w:rsidRPr="00ED6D8F">
              <w:t> </w:t>
            </w:r>
            <w:r w:rsidRPr="00ED6D8F">
              <w:rPr>
                <w:rtl/>
              </w:rPr>
              <w:t xml:space="preserve">שיציג גרפים בהתאם לנתונים וסוג הגרף הנבחר. עליו להבטיח שהרכיב יהיה </w:t>
            </w:r>
            <w:proofErr w:type="spellStart"/>
            <w:r w:rsidRPr="00ED6D8F">
              <w:rPr>
                <w:rtl/>
              </w:rPr>
              <w:t>רספונסיבי</w:t>
            </w:r>
            <w:proofErr w:type="spellEnd"/>
            <w:r w:rsidRPr="00ED6D8F">
              <w:t>.</w:t>
            </w:r>
          </w:p>
          <w:p w14:paraId="452FAEBB" w14:textId="2EB2B7BE" w:rsidR="00825F3B" w:rsidRDefault="00825F3B" w:rsidP="00825F3B">
            <w:pPr>
              <w:pStyle w:val="ListParagraph"/>
              <w:numPr>
                <w:ilvl w:val="0"/>
                <w:numId w:val="3"/>
              </w:numPr>
              <w:bidi/>
              <w:spacing w:line="360" w:lineRule="auto"/>
              <w:ind w:right="357"/>
            </w:pPr>
            <w:r w:rsidRPr="00825F3B">
              <w:rPr>
                <w:rtl/>
              </w:rPr>
              <w:t>יישום שמירת מצב הגרפים המועדפים בכל מכשיר בנפרד באמצעות שימוש ב</w:t>
            </w:r>
            <w:proofErr w:type="spellStart"/>
            <w:r w:rsidRPr="00825F3B">
              <w:t>LocalStorage</w:t>
            </w:r>
            <w:proofErr w:type="spellEnd"/>
            <w:r w:rsidRPr="00825F3B">
              <w:t>.</w:t>
            </w:r>
          </w:p>
        </w:tc>
        <w:tc>
          <w:tcPr>
            <w:tcW w:w="1851" w:type="dxa"/>
          </w:tcPr>
          <w:p w14:paraId="514F2415" w14:textId="367C758A" w:rsidR="004E33B9" w:rsidRDefault="00F00605" w:rsidP="00ED6D8F">
            <w:pPr>
              <w:bidi/>
              <w:spacing w:line="360" w:lineRule="auto"/>
              <w:ind w:right="357"/>
              <w:rPr>
                <w:rtl/>
              </w:rPr>
            </w:pPr>
            <w:r>
              <w:rPr>
                <w:rFonts w:hint="cs"/>
                <w:rtl/>
              </w:rPr>
              <w:t>כל המשימות הושלמו</w:t>
            </w:r>
          </w:p>
        </w:tc>
      </w:tr>
      <w:tr w:rsidR="004E33B9" w14:paraId="4E73504F" w14:textId="77777777" w:rsidTr="00F00605">
        <w:tc>
          <w:tcPr>
            <w:tcW w:w="2130" w:type="dxa"/>
          </w:tcPr>
          <w:p w14:paraId="7342D473" w14:textId="10B486AF" w:rsidR="004E33B9" w:rsidRDefault="00ED6D8F">
            <w:pPr>
              <w:bidi/>
              <w:spacing w:line="360" w:lineRule="auto"/>
              <w:ind w:right="357"/>
            </w:pPr>
            <w:r>
              <w:rPr>
                <w:rFonts w:hint="cs"/>
                <w:rtl/>
              </w:rPr>
              <w:t>סמר חליל</w:t>
            </w:r>
          </w:p>
        </w:tc>
        <w:tc>
          <w:tcPr>
            <w:tcW w:w="6796" w:type="dxa"/>
          </w:tcPr>
          <w:p w14:paraId="1E8FF375" w14:textId="77777777" w:rsidR="004E33B9" w:rsidRDefault="00ED6D8F" w:rsidP="00ED6D8F">
            <w:pPr>
              <w:pStyle w:val="ListParagraph"/>
              <w:numPr>
                <w:ilvl w:val="0"/>
                <w:numId w:val="3"/>
              </w:numPr>
              <w:bidi/>
              <w:spacing w:line="360" w:lineRule="auto"/>
              <w:ind w:right="357"/>
            </w:pPr>
            <w:r w:rsidRPr="00ED6D8F">
              <w:rPr>
                <w:rtl/>
              </w:rPr>
              <w:t>פיתוח רכיב </w:t>
            </w:r>
            <w:proofErr w:type="spellStart"/>
            <w:r w:rsidRPr="00ED6D8F">
              <w:t>DataTable</w:t>
            </w:r>
            <w:proofErr w:type="spellEnd"/>
            <w:r w:rsidRPr="00ED6D8F">
              <w:t> </w:t>
            </w:r>
            <w:r w:rsidRPr="00ED6D8F">
              <w:rPr>
                <w:rtl/>
              </w:rPr>
              <w:t>להצגת נתונים בדפים עם אפשרות מיון ודפדוף</w:t>
            </w:r>
            <w:r w:rsidRPr="00ED6D8F">
              <w:t>.</w:t>
            </w:r>
          </w:p>
          <w:p w14:paraId="42DA5043" w14:textId="77777777" w:rsidR="00ED6D8F" w:rsidRDefault="00825F3B" w:rsidP="00825F3B">
            <w:pPr>
              <w:pStyle w:val="ListParagraph"/>
              <w:numPr>
                <w:ilvl w:val="0"/>
                <w:numId w:val="3"/>
              </w:numPr>
              <w:bidi/>
              <w:spacing w:line="360" w:lineRule="auto"/>
              <w:ind w:right="357"/>
            </w:pPr>
            <w:r w:rsidRPr="00825F3B">
              <w:rPr>
                <w:rtl/>
              </w:rPr>
              <w:t>מימוש דף </w:t>
            </w:r>
            <w:r w:rsidRPr="00825F3B">
              <w:t>Favorite </w:t>
            </w:r>
            <w:r w:rsidRPr="00825F3B">
              <w:rPr>
                <w:rtl/>
              </w:rPr>
              <w:t>לשמירת גרפים מועדפים</w:t>
            </w:r>
            <w:r>
              <w:rPr>
                <w:rFonts w:hint="cs"/>
                <w:rtl/>
              </w:rPr>
              <w:t>.</w:t>
            </w:r>
          </w:p>
          <w:p w14:paraId="65DD2F32" w14:textId="0F90CFC9" w:rsidR="00770932" w:rsidRDefault="00770932" w:rsidP="00770932">
            <w:pPr>
              <w:pStyle w:val="ListParagraph"/>
              <w:numPr>
                <w:ilvl w:val="0"/>
                <w:numId w:val="3"/>
              </w:numPr>
              <w:bidi/>
              <w:spacing w:line="360" w:lineRule="auto"/>
              <w:ind w:right="357"/>
            </w:pPr>
            <w:r>
              <w:rPr>
                <w:rFonts w:hint="cs"/>
                <w:rtl/>
                <w:lang w:val="en-US"/>
              </w:rPr>
              <w:t>להבטיח</w:t>
            </w:r>
            <w:r w:rsidRPr="00770932">
              <w:rPr>
                <w:rtl/>
              </w:rPr>
              <w:t xml:space="preserve"> שכל פונקציה נמצאת בתוך רכיב משלה ו</w:t>
            </w:r>
            <w:r>
              <w:rPr>
                <w:rFonts w:hint="cs"/>
                <w:rtl/>
              </w:rPr>
              <w:t>ל</w:t>
            </w:r>
            <w:r w:rsidRPr="00770932">
              <w:rPr>
                <w:rtl/>
              </w:rPr>
              <w:t>יצר קובץ</w:t>
            </w:r>
            <w:r w:rsidRPr="00770932">
              <w:t xml:space="preserve"> Footer </w:t>
            </w:r>
            <w:r w:rsidRPr="00770932">
              <w:rPr>
                <w:rtl/>
              </w:rPr>
              <w:t>אשר יובא לכל הדפים</w:t>
            </w:r>
            <w:r w:rsidRPr="00770932">
              <w:t>.</w:t>
            </w:r>
          </w:p>
        </w:tc>
        <w:tc>
          <w:tcPr>
            <w:tcW w:w="1851" w:type="dxa"/>
          </w:tcPr>
          <w:p w14:paraId="71686EE6" w14:textId="3C9D3DC1" w:rsidR="004E33B9" w:rsidRDefault="00F00605" w:rsidP="00ED6D8F">
            <w:pPr>
              <w:bidi/>
              <w:spacing w:line="360" w:lineRule="auto"/>
              <w:ind w:right="357"/>
            </w:pPr>
            <w:r>
              <w:rPr>
                <w:rFonts w:hint="cs"/>
                <w:rtl/>
              </w:rPr>
              <w:t>כל המשימות הושלמו</w:t>
            </w:r>
          </w:p>
        </w:tc>
      </w:tr>
      <w:tr w:rsidR="004E33B9" w14:paraId="40A7F879" w14:textId="77777777" w:rsidTr="00F00605">
        <w:tc>
          <w:tcPr>
            <w:tcW w:w="2130" w:type="dxa"/>
          </w:tcPr>
          <w:p w14:paraId="38DCD020" w14:textId="4174E95C" w:rsidR="004E33B9" w:rsidRDefault="00ED6D8F">
            <w:pPr>
              <w:bidi/>
              <w:spacing w:line="360" w:lineRule="auto"/>
              <w:ind w:right="357"/>
            </w:pPr>
            <w:proofErr w:type="spellStart"/>
            <w:r>
              <w:rPr>
                <w:rFonts w:hint="cs"/>
                <w:rtl/>
              </w:rPr>
              <w:t>בולוס</w:t>
            </w:r>
            <w:proofErr w:type="spellEnd"/>
            <w:r>
              <w:rPr>
                <w:rFonts w:hint="cs"/>
                <w:rtl/>
              </w:rPr>
              <w:t xml:space="preserve"> חורי</w:t>
            </w:r>
          </w:p>
        </w:tc>
        <w:tc>
          <w:tcPr>
            <w:tcW w:w="6796" w:type="dxa"/>
          </w:tcPr>
          <w:p w14:paraId="2771B826" w14:textId="77777777" w:rsidR="004E33B9" w:rsidRDefault="00825F3B" w:rsidP="00825F3B">
            <w:pPr>
              <w:pStyle w:val="ListParagraph"/>
              <w:numPr>
                <w:ilvl w:val="0"/>
                <w:numId w:val="3"/>
              </w:numPr>
              <w:bidi/>
              <w:spacing w:line="360" w:lineRule="auto"/>
              <w:ind w:right="357"/>
            </w:pPr>
            <w:r w:rsidRPr="00825F3B">
              <w:rPr>
                <w:rtl/>
              </w:rPr>
              <w:t>הוספת מנגנון התראה על נתונים חסרים או שגויים בדפי הנתונים</w:t>
            </w:r>
            <w:r w:rsidRPr="00825F3B">
              <w:t>.</w:t>
            </w:r>
          </w:p>
          <w:p w14:paraId="17CC38D2" w14:textId="77777777" w:rsidR="00825F3B" w:rsidRPr="00825F3B" w:rsidRDefault="00825F3B" w:rsidP="00825F3B">
            <w:pPr>
              <w:pStyle w:val="ListParagraph"/>
              <w:numPr>
                <w:ilvl w:val="0"/>
                <w:numId w:val="3"/>
              </w:numPr>
              <w:bidi/>
              <w:spacing w:line="360" w:lineRule="auto"/>
              <w:ind w:right="357"/>
            </w:pPr>
            <w:r>
              <w:rPr>
                <w:rFonts w:hint="cs"/>
                <w:rtl/>
              </w:rPr>
              <w:t xml:space="preserve">הוספת דף חדש בשם </w:t>
            </w:r>
            <w:r>
              <w:rPr>
                <w:lang w:val="en-US"/>
              </w:rPr>
              <w:t xml:space="preserve">About us </w:t>
            </w:r>
            <w:r>
              <w:rPr>
                <w:rFonts w:hint="cs"/>
                <w:rtl/>
                <w:lang w:val="en-US"/>
              </w:rPr>
              <w:t>שמציג מידע על האפליקציה והצוות.</w:t>
            </w:r>
          </w:p>
          <w:p w14:paraId="0A2924E9" w14:textId="026F372E" w:rsidR="00825F3B" w:rsidRDefault="00825F3B" w:rsidP="00825F3B">
            <w:pPr>
              <w:pStyle w:val="ListParagraph"/>
              <w:numPr>
                <w:ilvl w:val="0"/>
                <w:numId w:val="3"/>
              </w:numPr>
              <w:bidi/>
              <w:spacing w:line="360" w:lineRule="auto"/>
              <w:ind w:right="357"/>
            </w:pPr>
            <w:r>
              <w:rPr>
                <w:rFonts w:hint="cs"/>
                <w:rtl/>
                <w:lang w:val="en-US"/>
              </w:rPr>
              <w:t xml:space="preserve">הוספת דף חדש בשם </w:t>
            </w:r>
            <w:r>
              <w:rPr>
                <w:lang w:val="en-US"/>
              </w:rPr>
              <w:t>Contact us</w:t>
            </w:r>
            <w:r>
              <w:rPr>
                <w:rFonts w:hint="cs"/>
                <w:rtl/>
                <w:lang w:val="en-US"/>
              </w:rPr>
              <w:t xml:space="preserve"> שיש בו נתונים ליצירת קשר וטופס דינמי לשליחת הודעות.</w:t>
            </w:r>
          </w:p>
        </w:tc>
        <w:tc>
          <w:tcPr>
            <w:tcW w:w="1851" w:type="dxa"/>
          </w:tcPr>
          <w:p w14:paraId="75BC416A" w14:textId="77777777" w:rsidR="004E33B9" w:rsidRDefault="004E33B9">
            <w:pPr>
              <w:bidi/>
              <w:spacing w:line="360" w:lineRule="auto"/>
              <w:ind w:right="357"/>
              <w:rPr>
                <w:rtl/>
              </w:rPr>
            </w:pPr>
          </w:p>
          <w:p w14:paraId="6779A47B" w14:textId="7756F94A" w:rsidR="00825F3B" w:rsidRDefault="00F00605" w:rsidP="00825F3B">
            <w:pPr>
              <w:bidi/>
              <w:spacing w:line="360" w:lineRule="auto"/>
              <w:ind w:right="357"/>
            </w:pPr>
            <w:r>
              <w:rPr>
                <w:rFonts w:hint="cs"/>
                <w:rtl/>
              </w:rPr>
              <w:t>כל המשימות הושלמו</w:t>
            </w:r>
          </w:p>
        </w:tc>
      </w:tr>
      <w:tr w:rsidR="004E33B9" w14:paraId="7F330EBA" w14:textId="77777777" w:rsidTr="00F00605">
        <w:tc>
          <w:tcPr>
            <w:tcW w:w="2130" w:type="dxa"/>
          </w:tcPr>
          <w:p w14:paraId="06F4021E" w14:textId="726A60BB" w:rsidR="004E33B9" w:rsidRDefault="00ED6D8F">
            <w:pPr>
              <w:bidi/>
              <w:spacing w:line="360" w:lineRule="auto"/>
              <w:ind w:right="357"/>
            </w:pPr>
            <w:proofErr w:type="spellStart"/>
            <w:r>
              <w:rPr>
                <w:rFonts w:hint="cs"/>
                <w:rtl/>
              </w:rPr>
              <w:t>מיאר</w:t>
            </w:r>
            <w:proofErr w:type="spellEnd"/>
            <w:r>
              <w:rPr>
                <w:rFonts w:hint="cs"/>
                <w:rtl/>
              </w:rPr>
              <w:t xml:space="preserve"> סאלח</w:t>
            </w:r>
          </w:p>
        </w:tc>
        <w:tc>
          <w:tcPr>
            <w:tcW w:w="6796" w:type="dxa"/>
          </w:tcPr>
          <w:p w14:paraId="71D6BBB5" w14:textId="77777777" w:rsidR="004E33B9" w:rsidRDefault="00ED6D8F" w:rsidP="00ED6D8F">
            <w:pPr>
              <w:pStyle w:val="ListParagraph"/>
              <w:numPr>
                <w:ilvl w:val="0"/>
                <w:numId w:val="3"/>
              </w:numPr>
              <w:bidi/>
              <w:spacing w:line="360" w:lineRule="auto"/>
              <w:ind w:right="357"/>
              <w:rPr>
                <w:rFonts w:asciiTheme="minorBidi" w:hAnsiTheme="minorBidi" w:cstheme="minorBidi"/>
              </w:rPr>
            </w:pPr>
            <w:r w:rsidRPr="00ED6D8F">
              <w:rPr>
                <w:rFonts w:asciiTheme="minorBidi" w:hAnsiTheme="minorBidi" w:cstheme="minorBidi"/>
                <w:rtl/>
              </w:rPr>
              <w:t xml:space="preserve">יצירת תפריט המבורגר </w:t>
            </w:r>
            <w:proofErr w:type="spellStart"/>
            <w:r w:rsidRPr="00ED6D8F">
              <w:rPr>
                <w:rFonts w:asciiTheme="minorBidi" w:hAnsiTheme="minorBidi" w:cstheme="minorBidi"/>
                <w:rtl/>
              </w:rPr>
              <w:t>רספונסיבי</w:t>
            </w:r>
            <w:proofErr w:type="spellEnd"/>
            <w:r w:rsidRPr="00ED6D8F">
              <w:rPr>
                <w:rFonts w:asciiTheme="minorBidi" w:hAnsiTheme="minorBidi" w:cstheme="minorBidi"/>
                <w:rtl/>
              </w:rPr>
              <w:t xml:space="preserve"> לניווט במכשירים ניידים (</w:t>
            </w:r>
            <w:proofErr w:type="spellStart"/>
            <w:r w:rsidRPr="00ED6D8F">
              <w:rPr>
                <w:rFonts w:asciiTheme="minorBidi" w:hAnsiTheme="minorBidi" w:cstheme="minorBidi"/>
                <w:rtl/>
              </w:rPr>
              <w:t>רספונסיביות</w:t>
            </w:r>
            <w:proofErr w:type="spellEnd"/>
            <w:r w:rsidRPr="00ED6D8F">
              <w:rPr>
                <w:rFonts w:asciiTheme="minorBidi" w:hAnsiTheme="minorBidi" w:cstheme="minorBidi"/>
                <w:rtl/>
              </w:rPr>
              <w:t>)</w:t>
            </w:r>
          </w:p>
          <w:p w14:paraId="5633B072" w14:textId="77777777" w:rsidR="00ED6D8F" w:rsidRDefault="00825F3B" w:rsidP="00825F3B">
            <w:pPr>
              <w:pStyle w:val="ListParagraph"/>
              <w:numPr>
                <w:ilvl w:val="0"/>
                <w:numId w:val="3"/>
              </w:numPr>
              <w:bidi/>
              <w:spacing w:line="360" w:lineRule="auto"/>
              <w:ind w:right="357"/>
              <w:rPr>
                <w:rFonts w:asciiTheme="minorBidi" w:hAnsiTheme="minorBidi" w:cstheme="minorBidi"/>
              </w:rPr>
            </w:pPr>
            <w:r w:rsidRPr="00825F3B">
              <w:rPr>
                <w:rFonts w:asciiTheme="minorBidi" w:hAnsiTheme="minorBidi" w:cstheme="minorBidi"/>
                <w:rtl/>
              </w:rPr>
              <w:t>הבטיח</w:t>
            </w:r>
            <w:r>
              <w:rPr>
                <w:rFonts w:asciiTheme="minorBidi" w:hAnsiTheme="minorBidi" w:cstheme="minorBidi" w:hint="cs"/>
                <w:rtl/>
              </w:rPr>
              <w:t>ה</w:t>
            </w:r>
            <w:r w:rsidRPr="00825F3B">
              <w:rPr>
                <w:rFonts w:asciiTheme="minorBidi" w:hAnsiTheme="minorBidi" w:cstheme="minorBidi"/>
                <w:rtl/>
              </w:rPr>
              <w:t xml:space="preserve"> שהמצב הכהה והמצב הבהיר פועלים בכל האפליקציה, ושינ</w:t>
            </w:r>
            <w:r>
              <w:rPr>
                <w:rFonts w:asciiTheme="minorBidi" w:hAnsiTheme="minorBidi" w:cstheme="minorBidi" w:hint="cs"/>
                <w:rtl/>
              </w:rPr>
              <w:t>וי</w:t>
            </w:r>
            <w:r w:rsidRPr="00825F3B">
              <w:rPr>
                <w:rFonts w:asciiTheme="minorBidi" w:hAnsiTheme="minorBidi" w:cstheme="minorBidi"/>
                <w:rtl/>
              </w:rPr>
              <w:t xml:space="preserve"> את המצב הכהה מגוון כחול לגוון אפור כדי </w:t>
            </w:r>
            <w:r>
              <w:rPr>
                <w:rFonts w:asciiTheme="minorBidi" w:hAnsiTheme="minorBidi" w:cstheme="minorBidi" w:hint="cs"/>
                <w:rtl/>
              </w:rPr>
              <w:t xml:space="preserve">שיהיה </w:t>
            </w:r>
            <w:r w:rsidRPr="00825F3B">
              <w:rPr>
                <w:rFonts w:asciiTheme="minorBidi" w:hAnsiTheme="minorBidi" w:cstheme="minorBidi"/>
                <w:rtl/>
              </w:rPr>
              <w:t>נוח יותר עבור המשתמשים</w:t>
            </w:r>
            <w:r w:rsidRPr="00825F3B">
              <w:rPr>
                <w:rFonts w:asciiTheme="minorBidi" w:hAnsiTheme="minorBidi" w:cstheme="minorBidi"/>
              </w:rPr>
              <w:t>.</w:t>
            </w:r>
          </w:p>
          <w:p w14:paraId="5A01E94D" w14:textId="6322FB1D" w:rsidR="00770932" w:rsidRPr="00ED6D8F" w:rsidRDefault="00770932" w:rsidP="00770932">
            <w:pPr>
              <w:pStyle w:val="ListParagraph"/>
              <w:numPr>
                <w:ilvl w:val="0"/>
                <w:numId w:val="3"/>
              </w:numPr>
              <w:bidi/>
              <w:spacing w:line="360" w:lineRule="auto"/>
              <w:ind w:right="357"/>
              <w:rPr>
                <w:rFonts w:asciiTheme="minorBidi" w:hAnsiTheme="minorBidi" w:cstheme="minorBidi"/>
              </w:rPr>
            </w:pPr>
            <w:r w:rsidRPr="00770932">
              <w:rPr>
                <w:rFonts w:asciiTheme="minorBidi" w:hAnsiTheme="minorBidi" w:cstheme="minorBidi"/>
                <w:rtl/>
              </w:rPr>
              <w:t>שילוב של</w:t>
            </w:r>
            <w:r w:rsidRPr="00770932">
              <w:rPr>
                <w:rFonts w:asciiTheme="minorBidi" w:hAnsiTheme="minorBidi" w:cstheme="minorBidi"/>
              </w:rPr>
              <w:t xml:space="preserve"> Google Maps </w:t>
            </w:r>
            <w:r w:rsidRPr="00770932">
              <w:rPr>
                <w:rFonts w:asciiTheme="minorBidi" w:hAnsiTheme="minorBidi" w:cstheme="minorBidi"/>
                <w:rtl/>
              </w:rPr>
              <w:t>בעמוד "צור קשר" להצגת מיקום פיזי</w:t>
            </w:r>
            <w:r w:rsidRPr="00770932">
              <w:rPr>
                <w:rFonts w:asciiTheme="minorBidi" w:hAnsiTheme="minorBidi" w:cstheme="minorBidi"/>
              </w:rPr>
              <w:t>.</w:t>
            </w:r>
          </w:p>
        </w:tc>
        <w:tc>
          <w:tcPr>
            <w:tcW w:w="1851" w:type="dxa"/>
          </w:tcPr>
          <w:p w14:paraId="166015DA" w14:textId="5EA68677" w:rsidR="004E33B9" w:rsidRDefault="00F00605">
            <w:pPr>
              <w:bidi/>
              <w:spacing w:line="360" w:lineRule="auto"/>
              <w:ind w:right="357"/>
            </w:pPr>
            <w:r>
              <w:rPr>
                <w:rFonts w:hint="cs"/>
                <w:rtl/>
              </w:rPr>
              <w:t>כל המשימות הושלמו</w:t>
            </w:r>
          </w:p>
        </w:tc>
      </w:tr>
    </w:tbl>
    <w:p w14:paraId="64C90129" w14:textId="77777777" w:rsidR="004E33B9" w:rsidRDefault="004E33B9">
      <w:pPr>
        <w:bidi/>
        <w:spacing w:line="480" w:lineRule="auto"/>
        <w:ind w:right="357"/>
      </w:pPr>
    </w:p>
    <w:p w14:paraId="4BED53FA" w14:textId="77777777" w:rsidR="005A3F82" w:rsidRDefault="005A3F82" w:rsidP="005A3F82">
      <w:pPr>
        <w:bidi/>
        <w:spacing w:line="480" w:lineRule="auto"/>
        <w:ind w:right="357"/>
      </w:pPr>
    </w:p>
    <w:p w14:paraId="36E1696F" w14:textId="77777777" w:rsidR="005A3F82" w:rsidRDefault="005A3F82" w:rsidP="005A3F82">
      <w:pPr>
        <w:bidi/>
        <w:spacing w:line="480" w:lineRule="auto"/>
        <w:ind w:right="357"/>
      </w:pPr>
    </w:p>
    <w:p w14:paraId="2EC86D63" w14:textId="77777777" w:rsidR="005A3F82" w:rsidRDefault="005A3F82" w:rsidP="005A3F82">
      <w:pPr>
        <w:bidi/>
        <w:spacing w:line="480" w:lineRule="auto"/>
        <w:ind w:right="357"/>
      </w:pPr>
    </w:p>
    <w:p w14:paraId="148FA098" w14:textId="77777777" w:rsidR="005A3F82" w:rsidRDefault="005A3F82" w:rsidP="005A3F82">
      <w:pPr>
        <w:bidi/>
        <w:spacing w:line="480" w:lineRule="auto"/>
        <w:ind w:right="357"/>
      </w:pPr>
    </w:p>
    <w:p w14:paraId="49AF48F7" w14:textId="77777777" w:rsidR="005A3F82" w:rsidRDefault="005A3F82" w:rsidP="005A3F82">
      <w:pPr>
        <w:bidi/>
        <w:spacing w:line="480" w:lineRule="auto"/>
        <w:ind w:right="357"/>
      </w:pPr>
    </w:p>
    <w:p w14:paraId="6C10A072" w14:textId="5A9AA9AD" w:rsidR="0011522C" w:rsidRPr="00722E25" w:rsidRDefault="00F00605" w:rsidP="00F00605">
      <w:pPr>
        <w:bidi/>
        <w:spacing w:line="480" w:lineRule="auto"/>
        <w:ind w:right="357"/>
        <w:rPr>
          <w:b/>
          <w:bCs/>
          <w:u w:val="single"/>
          <w:rtl/>
        </w:rPr>
      </w:pPr>
      <w:r w:rsidRPr="00722E25">
        <w:rPr>
          <w:rFonts w:hint="cs"/>
          <w:b/>
          <w:bCs/>
          <w:u w:val="single"/>
          <w:rtl/>
        </w:rPr>
        <w:lastRenderedPageBreak/>
        <w:t>2. דרישות פונקציונליו</w:t>
      </w:r>
      <w:r w:rsidRPr="00722E25">
        <w:rPr>
          <w:rFonts w:hint="eastAsia"/>
          <w:b/>
          <w:bCs/>
          <w:u w:val="single"/>
          <w:rtl/>
        </w:rPr>
        <w:t>ת</w:t>
      </w:r>
      <w:r w:rsidRPr="00722E25">
        <w:rPr>
          <w:rFonts w:hint="cs"/>
          <w:b/>
          <w:bCs/>
          <w:u w:val="single"/>
          <w:rtl/>
        </w:rPr>
        <w:t xml:space="preserve"> ו לא פונקציונאליות:</w:t>
      </w:r>
      <w:r w:rsidR="0011522C" w:rsidRPr="00722E25">
        <w:rPr>
          <w:rFonts w:hint="cs"/>
          <w:b/>
          <w:bCs/>
          <w:u w:val="single"/>
          <w:rtl/>
        </w:rPr>
        <w:t xml:space="preserve"> </w:t>
      </w:r>
    </w:p>
    <w:tbl>
      <w:tblPr>
        <w:tblStyle w:val="TableGrid"/>
        <w:bidiVisual/>
        <w:tblW w:w="0" w:type="auto"/>
        <w:tblLook w:val="04A0" w:firstRow="1" w:lastRow="0" w:firstColumn="1" w:lastColumn="0" w:noHBand="0" w:noVBand="1"/>
      </w:tblPr>
      <w:tblGrid>
        <w:gridCol w:w="8532"/>
        <w:gridCol w:w="818"/>
      </w:tblGrid>
      <w:tr w:rsidR="0011522C" w14:paraId="2B20EEDC" w14:textId="77777777" w:rsidTr="00EC3831">
        <w:trPr>
          <w:trHeight w:val="377"/>
        </w:trPr>
        <w:tc>
          <w:tcPr>
            <w:tcW w:w="9350" w:type="dxa"/>
            <w:gridSpan w:val="2"/>
          </w:tcPr>
          <w:p w14:paraId="55D36D9C" w14:textId="77777777" w:rsidR="0011522C" w:rsidRPr="00C31CD5" w:rsidRDefault="0011522C" w:rsidP="00EC3831">
            <w:pPr>
              <w:spacing w:line="480" w:lineRule="auto"/>
              <w:ind w:right="357"/>
              <w:jc w:val="center"/>
              <w:rPr>
                <w:b/>
                <w:bCs/>
                <w:color w:val="1155CC"/>
                <w:rtl/>
              </w:rPr>
            </w:pPr>
            <w:r w:rsidRPr="00C31CD5">
              <w:rPr>
                <w:b/>
                <w:bCs/>
              </w:rPr>
              <w:t>Functional Requirements</w:t>
            </w:r>
          </w:p>
        </w:tc>
      </w:tr>
      <w:tr w:rsidR="0011522C" w14:paraId="7FD70F2A" w14:textId="77777777" w:rsidTr="00EC3831">
        <w:tc>
          <w:tcPr>
            <w:tcW w:w="8632" w:type="dxa"/>
          </w:tcPr>
          <w:p w14:paraId="29784B0F" w14:textId="77777777" w:rsidR="0011522C" w:rsidRPr="00C31CD5" w:rsidRDefault="0011522C" w:rsidP="00EC3831">
            <w:pPr>
              <w:spacing w:line="480" w:lineRule="auto"/>
              <w:ind w:right="357"/>
              <w:jc w:val="both"/>
              <w:rPr>
                <w:rtl/>
              </w:rPr>
            </w:pPr>
            <w:r>
              <w:t>System allows displaying energy consumption data</w:t>
            </w:r>
          </w:p>
        </w:tc>
        <w:tc>
          <w:tcPr>
            <w:tcW w:w="718" w:type="dxa"/>
          </w:tcPr>
          <w:p w14:paraId="06E44FD3" w14:textId="77777777" w:rsidR="0011522C" w:rsidRPr="00C31CD5" w:rsidRDefault="0011522C" w:rsidP="00EC3831">
            <w:pPr>
              <w:spacing w:line="480" w:lineRule="auto"/>
              <w:ind w:right="357"/>
              <w:jc w:val="both"/>
              <w:rPr>
                <w:rtl/>
              </w:rPr>
            </w:pPr>
            <w:r>
              <w:t>1</w:t>
            </w:r>
          </w:p>
        </w:tc>
      </w:tr>
      <w:tr w:rsidR="00F73A33" w14:paraId="6C84A012" w14:textId="77777777" w:rsidTr="00EC3831">
        <w:tc>
          <w:tcPr>
            <w:tcW w:w="8632" w:type="dxa"/>
          </w:tcPr>
          <w:p w14:paraId="5F53409D" w14:textId="4D70375D" w:rsidR="00F73A33" w:rsidRDefault="00F73A33" w:rsidP="00EC3831">
            <w:pPr>
              <w:spacing w:line="480" w:lineRule="auto"/>
              <w:ind w:right="357"/>
              <w:jc w:val="both"/>
            </w:pPr>
            <w:r>
              <w:rPr>
                <w:lang w:val="en-US" w:bidi="ar-JO"/>
              </w:rPr>
              <w:t xml:space="preserve">System allows data importing </w:t>
            </w:r>
            <w:r w:rsidRPr="002D46F8">
              <w:rPr>
                <w:lang w:bidi="ar-JO"/>
              </w:rPr>
              <w:t>from external APIs</w:t>
            </w:r>
          </w:p>
        </w:tc>
        <w:tc>
          <w:tcPr>
            <w:tcW w:w="718" w:type="dxa"/>
          </w:tcPr>
          <w:p w14:paraId="17E2A29A" w14:textId="091DEA10" w:rsidR="00F73A33" w:rsidRDefault="00F73A33" w:rsidP="00EC3831">
            <w:pPr>
              <w:spacing w:line="480" w:lineRule="auto"/>
              <w:ind w:right="357"/>
              <w:jc w:val="both"/>
            </w:pPr>
            <w:r>
              <w:t>2</w:t>
            </w:r>
          </w:p>
        </w:tc>
      </w:tr>
      <w:tr w:rsidR="00F73A33" w14:paraId="7E778E8F" w14:textId="77777777" w:rsidTr="00EC3831">
        <w:tc>
          <w:tcPr>
            <w:tcW w:w="8632" w:type="dxa"/>
          </w:tcPr>
          <w:p w14:paraId="3B4082DF" w14:textId="3BC5D357" w:rsidR="00F73A33" w:rsidRDefault="00F73A33" w:rsidP="0011522C">
            <w:pPr>
              <w:spacing w:line="480" w:lineRule="auto"/>
              <w:ind w:right="357"/>
              <w:jc w:val="both"/>
              <w:rPr>
                <w:lang w:val="en-US" w:bidi="ar-JO"/>
              </w:rPr>
            </w:pPr>
            <w:r>
              <w:t>System allows variable editing</w:t>
            </w:r>
          </w:p>
        </w:tc>
        <w:tc>
          <w:tcPr>
            <w:tcW w:w="718" w:type="dxa"/>
          </w:tcPr>
          <w:p w14:paraId="34E98A9E" w14:textId="5BA91046" w:rsidR="00F73A33" w:rsidRDefault="00F73A33" w:rsidP="00EC3831">
            <w:pPr>
              <w:spacing w:line="480" w:lineRule="auto"/>
              <w:ind w:right="357"/>
              <w:jc w:val="both"/>
              <w:rPr>
                <w:rtl/>
              </w:rPr>
            </w:pPr>
            <w:r>
              <w:t>3</w:t>
            </w:r>
          </w:p>
        </w:tc>
      </w:tr>
      <w:tr w:rsidR="0011522C" w14:paraId="352EFE04" w14:textId="77777777" w:rsidTr="00EC3831">
        <w:tc>
          <w:tcPr>
            <w:tcW w:w="8632" w:type="dxa"/>
          </w:tcPr>
          <w:p w14:paraId="6B8B4FA1" w14:textId="36BB76BC" w:rsidR="0011522C" w:rsidRPr="0011522C" w:rsidRDefault="0011522C" w:rsidP="0011522C">
            <w:pPr>
              <w:spacing w:line="480" w:lineRule="auto"/>
              <w:ind w:right="357"/>
              <w:jc w:val="both"/>
              <w:rPr>
                <w:lang w:bidi="ar-JO"/>
              </w:rPr>
            </w:pPr>
            <w:r>
              <w:rPr>
                <w:lang w:val="en-US" w:bidi="ar-JO"/>
              </w:rPr>
              <w:t xml:space="preserve">System allows displaying </w:t>
            </w:r>
            <w:r w:rsidRPr="0011522C">
              <w:rPr>
                <w:lang w:bidi="ar-JO"/>
              </w:rPr>
              <w:t>electricity</w:t>
            </w:r>
            <w:r>
              <w:rPr>
                <w:lang w:bidi="ar-JO"/>
              </w:rPr>
              <w:t xml:space="preserve"> r</w:t>
            </w:r>
            <w:r w:rsidRPr="0011522C">
              <w:rPr>
                <w:lang w:bidi="ar-JO"/>
              </w:rPr>
              <w:t>etail prices</w:t>
            </w:r>
            <w:r>
              <w:rPr>
                <w:lang w:bidi="ar-JO"/>
              </w:rPr>
              <w:t xml:space="preserve"> in the USA </w:t>
            </w:r>
          </w:p>
        </w:tc>
        <w:tc>
          <w:tcPr>
            <w:tcW w:w="718" w:type="dxa"/>
          </w:tcPr>
          <w:p w14:paraId="5A7AD44A" w14:textId="7FE22A90" w:rsidR="0011522C" w:rsidRDefault="00F73A33" w:rsidP="00EC3831">
            <w:pPr>
              <w:spacing w:line="480" w:lineRule="auto"/>
              <w:ind w:right="357"/>
              <w:jc w:val="both"/>
              <w:rPr>
                <w:rtl/>
              </w:rPr>
            </w:pPr>
            <w:r>
              <w:t>4</w:t>
            </w:r>
          </w:p>
        </w:tc>
      </w:tr>
      <w:tr w:rsidR="0011522C" w14:paraId="6F4D0180" w14:textId="77777777" w:rsidTr="00EC3831">
        <w:tc>
          <w:tcPr>
            <w:tcW w:w="8632" w:type="dxa"/>
          </w:tcPr>
          <w:p w14:paraId="134E1BCF" w14:textId="4599AA31" w:rsidR="0011522C" w:rsidRDefault="0011522C" w:rsidP="00EC3831">
            <w:pPr>
              <w:spacing w:line="480" w:lineRule="auto"/>
              <w:ind w:right="357"/>
              <w:jc w:val="both"/>
              <w:rPr>
                <w:lang w:val="en-US" w:bidi="ar-JO"/>
              </w:rPr>
            </w:pPr>
            <w:r>
              <w:rPr>
                <w:lang w:val="en-US" w:bidi="ar-JO"/>
              </w:rPr>
              <w:t>System allows displaying electricity industry and commercial consumption data in the USA.</w:t>
            </w:r>
          </w:p>
        </w:tc>
        <w:tc>
          <w:tcPr>
            <w:tcW w:w="718" w:type="dxa"/>
          </w:tcPr>
          <w:p w14:paraId="368D8C52" w14:textId="2287CE0D" w:rsidR="0011522C" w:rsidRDefault="00F73A33" w:rsidP="00EC3831">
            <w:pPr>
              <w:spacing w:line="480" w:lineRule="auto"/>
              <w:ind w:right="357"/>
              <w:jc w:val="both"/>
              <w:rPr>
                <w:rtl/>
              </w:rPr>
            </w:pPr>
            <w:r>
              <w:t>5</w:t>
            </w:r>
          </w:p>
        </w:tc>
      </w:tr>
      <w:tr w:rsidR="0011522C" w14:paraId="1792A0C7" w14:textId="77777777" w:rsidTr="00EC3831">
        <w:tc>
          <w:tcPr>
            <w:tcW w:w="8632" w:type="dxa"/>
          </w:tcPr>
          <w:p w14:paraId="1E601567" w14:textId="32E3BEB3" w:rsidR="0011522C" w:rsidRDefault="0011522C" w:rsidP="00EC3831">
            <w:pPr>
              <w:spacing w:line="480" w:lineRule="auto"/>
              <w:ind w:right="357"/>
              <w:jc w:val="both"/>
              <w:rPr>
                <w:lang w:val="en-US" w:bidi="ar-JO"/>
              </w:rPr>
            </w:pPr>
            <w:r>
              <w:rPr>
                <w:lang w:val="en-US" w:bidi="ar-JO"/>
              </w:rPr>
              <w:t>System allows displaying natural gas consumption data in the USA</w:t>
            </w:r>
            <w:r w:rsidR="002D46F8">
              <w:rPr>
                <w:lang w:val="en-US" w:bidi="ar-JO"/>
              </w:rPr>
              <w:t xml:space="preserve"> as graphs.</w:t>
            </w:r>
          </w:p>
        </w:tc>
        <w:tc>
          <w:tcPr>
            <w:tcW w:w="718" w:type="dxa"/>
          </w:tcPr>
          <w:p w14:paraId="6721D26D" w14:textId="4EF8863D" w:rsidR="0011522C" w:rsidRDefault="00F73A33" w:rsidP="00EC3831">
            <w:pPr>
              <w:spacing w:line="480" w:lineRule="auto"/>
              <w:ind w:right="357"/>
              <w:jc w:val="both"/>
              <w:rPr>
                <w:rtl/>
              </w:rPr>
            </w:pPr>
            <w:r>
              <w:t>6</w:t>
            </w:r>
          </w:p>
        </w:tc>
      </w:tr>
      <w:tr w:rsidR="0011522C" w14:paraId="1C4E3C9D" w14:textId="77777777" w:rsidTr="00EC3831">
        <w:tc>
          <w:tcPr>
            <w:tcW w:w="8632" w:type="dxa"/>
          </w:tcPr>
          <w:p w14:paraId="26AB13B0" w14:textId="7F416668" w:rsidR="0011522C" w:rsidRDefault="0011522C" w:rsidP="00EC3831">
            <w:pPr>
              <w:spacing w:line="480" w:lineRule="auto"/>
              <w:ind w:right="357"/>
              <w:jc w:val="both"/>
              <w:rPr>
                <w:lang w:val="en-US" w:bidi="ar-JO"/>
              </w:rPr>
            </w:pPr>
            <w:r>
              <w:rPr>
                <w:lang w:val="en-US" w:bidi="ar-JO"/>
              </w:rPr>
              <w:t xml:space="preserve">System allows displaying heat content of natural gas data in the USA </w:t>
            </w:r>
            <w:r w:rsidR="002D46F8">
              <w:rPr>
                <w:lang w:val="en-US" w:bidi="ar-JO"/>
              </w:rPr>
              <w:t>as graphs.</w:t>
            </w:r>
          </w:p>
        </w:tc>
        <w:tc>
          <w:tcPr>
            <w:tcW w:w="718" w:type="dxa"/>
          </w:tcPr>
          <w:p w14:paraId="0C1EFFF6" w14:textId="2F42B0DF" w:rsidR="0011522C" w:rsidRDefault="00F73A33" w:rsidP="00EC3831">
            <w:pPr>
              <w:spacing w:line="480" w:lineRule="auto"/>
              <w:ind w:right="357"/>
              <w:jc w:val="both"/>
              <w:rPr>
                <w:rtl/>
              </w:rPr>
            </w:pPr>
            <w:r>
              <w:t>7</w:t>
            </w:r>
          </w:p>
        </w:tc>
      </w:tr>
      <w:tr w:rsidR="0011522C" w14:paraId="5187187D" w14:textId="77777777" w:rsidTr="00EC3831">
        <w:tc>
          <w:tcPr>
            <w:tcW w:w="8632" w:type="dxa"/>
          </w:tcPr>
          <w:p w14:paraId="786DC354" w14:textId="42531A1F" w:rsidR="0011522C" w:rsidRPr="00E44D2A" w:rsidRDefault="00F73A33" w:rsidP="002D46F8">
            <w:pPr>
              <w:spacing w:line="480" w:lineRule="auto"/>
              <w:ind w:right="357"/>
              <w:jc w:val="both"/>
              <w:rPr>
                <w:lang w:val="en-US" w:bidi="ar-JO"/>
              </w:rPr>
            </w:pPr>
            <w:r>
              <w:t>System allows displaying international energy consumption in the international energy data page.</w:t>
            </w:r>
          </w:p>
        </w:tc>
        <w:tc>
          <w:tcPr>
            <w:tcW w:w="718" w:type="dxa"/>
          </w:tcPr>
          <w:p w14:paraId="25EB5E23" w14:textId="2C882544" w:rsidR="0011522C" w:rsidRPr="00C31CD5" w:rsidRDefault="00F73A33" w:rsidP="00EC3831">
            <w:pPr>
              <w:spacing w:line="480" w:lineRule="auto"/>
              <w:ind w:right="357"/>
              <w:jc w:val="both"/>
              <w:rPr>
                <w:rtl/>
              </w:rPr>
            </w:pPr>
            <w:r>
              <w:t>8</w:t>
            </w:r>
          </w:p>
        </w:tc>
      </w:tr>
      <w:tr w:rsidR="0011522C" w14:paraId="424B3D5E" w14:textId="77777777" w:rsidTr="00EC3831">
        <w:tc>
          <w:tcPr>
            <w:tcW w:w="8632" w:type="dxa"/>
          </w:tcPr>
          <w:p w14:paraId="46C360F5" w14:textId="13049FC4" w:rsidR="0011522C" w:rsidRPr="00C31CD5" w:rsidRDefault="00F73A33" w:rsidP="00EC3831">
            <w:pPr>
              <w:spacing w:line="480" w:lineRule="auto"/>
              <w:ind w:right="357"/>
              <w:jc w:val="both"/>
              <w:rPr>
                <w:rtl/>
              </w:rPr>
            </w:pPr>
            <w:r>
              <w:t>System allows to filter the international energy data by country name.</w:t>
            </w:r>
          </w:p>
        </w:tc>
        <w:tc>
          <w:tcPr>
            <w:tcW w:w="718" w:type="dxa"/>
          </w:tcPr>
          <w:p w14:paraId="506B5FE9" w14:textId="7E0A7BC3" w:rsidR="0011522C" w:rsidRPr="00C31CD5" w:rsidRDefault="00F73A33" w:rsidP="00EC3831">
            <w:pPr>
              <w:spacing w:line="480" w:lineRule="auto"/>
              <w:ind w:right="357"/>
              <w:jc w:val="both"/>
              <w:rPr>
                <w:rtl/>
              </w:rPr>
            </w:pPr>
            <w:r>
              <w:t>9</w:t>
            </w:r>
          </w:p>
        </w:tc>
      </w:tr>
      <w:tr w:rsidR="00F73A33" w14:paraId="5BFF0EB7" w14:textId="77777777" w:rsidTr="00EC3831">
        <w:tc>
          <w:tcPr>
            <w:tcW w:w="8632" w:type="dxa"/>
          </w:tcPr>
          <w:p w14:paraId="49F371DB" w14:textId="63DA086B" w:rsidR="00F73A33" w:rsidRDefault="00F73A33" w:rsidP="00EC3831">
            <w:pPr>
              <w:spacing w:line="480" w:lineRule="auto"/>
              <w:ind w:right="357"/>
              <w:jc w:val="both"/>
            </w:pPr>
            <w:r>
              <w:t>System allows data filtering for graph displaying based on years</w:t>
            </w:r>
          </w:p>
        </w:tc>
        <w:tc>
          <w:tcPr>
            <w:tcW w:w="718" w:type="dxa"/>
          </w:tcPr>
          <w:p w14:paraId="1B63BAB9" w14:textId="7FA3E80B" w:rsidR="00F73A33" w:rsidRPr="00C31CD5" w:rsidRDefault="00F73A33" w:rsidP="00EC3831">
            <w:pPr>
              <w:spacing w:line="480" w:lineRule="auto"/>
              <w:ind w:right="357"/>
              <w:jc w:val="both"/>
              <w:rPr>
                <w:rtl/>
              </w:rPr>
            </w:pPr>
            <w:r>
              <w:t>10</w:t>
            </w:r>
          </w:p>
        </w:tc>
      </w:tr>
      <w:tr w:rsidR="00F73A33" w14:paraId="56344256" w14:textId="77777777" w:rsidTr="00EC3831">
        <w:tc>
          <w:tcPr>
            <w:tcW w:w="8632" w:type="dxa"/>
          </w:tcPr>
          <w:p w14:paraId="1355D2A9" w14:textId="51A813DA" w:rsidR="00F73A33" w:rsidRDefault="00F73A33" w:rsidP="00EC3831">
            <w:pPr>
              <w:spacing w:line="480" w:lineRule="auto"/>
              <w:ind w:right="357"/>
              <w:jc w:val="both"/>
            </w:pPr>
            <w:r w:rsidRPr="002D46F8">
              <w:t>system allows data filtering for graph display based on the top-consuming states</w:t>
            </w:r>
          </w:p>
        </w:tc>
        <w:tc>
          <w:tcPr>
            <w:tcW w:w="718" w:type="dxa"/>
          </w:tcPr>
          <w:p w14:paraId="5E7F56DD" w14:textId="6D9C70ED" w:rsidR="00F73A33" w:rsidRPr="00C31CD5" w:rsidRDefault="00F73A33" w:rsidP="00EC3831">
            <w:pPr>
              <w:spacing w:line="480" w:lineRule="auto"/>
              <w:ind w:right="357"/>
              <w:jc w:val="both"/>
              <w:rPr>
                <w:rtl/>
              </w:rPr>
            </w:pPr>
            <w:r>
              <w:t>11</w:t>
            </w:r>
          </w:p>
        </w:tc>
      </w:tr>
      <w:tr w:rsidR="00F73A33" w14:paraId="6F7435A5" w14:textId="77777777" w:rsidTr="00EC3831">
        <w:tc>
          <w:tcPr>
            <w:tcW w:w="8632" w:type="dxa"/>
          </w:tcPr>
          <w:p w14:paraId="5B7E232D" w14:textId="73157282" w:rsidR="00F73A33" w:rsidRPr="00C31CD5" w:rsidRDefault="00F73A33" w:rsidP="00F73A33">
            <w:pPr>
              <w:spacing w:line="480" w:lineRule="auto"/>
              <w:ind w:right="357"/>
              <w:jc w:val="both"/>
              <w:rPr>
                <w:rtl/>
              </w:rPr>
            </w:pPr>
            <w:r w:rsidRPr="002D46F8">
              <w:t xml:space="preserve">system </w:t>
            </w:r>
            <w:r>
              <w:t xml:space="preserve">allows </w:t>
            </w:r>
            <w:r w:rsidRPr="002D46F8">
              <w:t>data filtering for graph display based on the least-consuming states</w:t>
            </w:r>
          </w:p>
        </w:tc>
        <w:tc>
          <w:tcPr>
            <w:tcW w:w="718" w:type="dxa"/>
          </w:tcPr>
          <w:p w14:paraId="111861FF" w14:textId="4E0ADD30" w:rsidR="00F73A33" w:rsidRPr="00C31CD5" w:rsidRDefault="00F73A33" w:rsidP="00F73A33">
            <w:pPr>
              <w:spacing w:line="480" w:lineRule="auto"/>
              <w:ind w:right="357"/>
              <w:jc w:val="both"/>
              <w:rPr>
                <w:rtl/>
              </w:rPr>
            </w:pPr>
            <w:r>
              <w:t>12</w:t>
            </w:r>
          </w:p>
        </w:tc>
      </w:tr>
      <w:tr w:rsidR="00F73A33" w14:paraId="5ABC6E80" w14:textId="77777777" w:rsidTr="00EC3831">
        <w:tc>
          <w:tcPr>
            <w:tcW w:w="8632" w:type="dxa"/>
          </w:tcPr>
          <w:p w14:paraId="583AFC1E" w14:textId="157C6FA6" w:rsidR="00F73A33" w:rsidRPr="00C31CD5" w:rsidRDefault="00F73A33" w:rsidP="00F73A33">
            <w:pPr>
              <w:spacing w:line="480" w:lineRule="auto"/>
              <w:ind w:right="357"/>
              <w:jc w:val="both"/>
              <w:rPr>
                <w:rtl/>
              </w:rPr>
            </w:pPr>
            <w:r>
              <w:t xml:space="preserve">System allows saving </w:t>
            </w:r>
            <w:r>
              <w:rPr>
                <w:lang w:val="en-US"/>
              </w:rPr>
              <w:t>graphs as favorites</w:t>
            </w:r>
          </w:p>
        </w:tc>
        <w:tc>
          <w:tcPr>
            <w:tcW w:w="718" w:type="dxa"/>
          </w:tcPr>
          <w:p w14:paraId="69E6EA6E" w14:textId="19645CF6" w:rsidR="00F73A33" w:rsidRPr="00C31CD5" w:rsidRDefault="00F73A33" w:rsidP="00F73A33">
            <w:pPr>
              <w:spacing w:line="480" w:lineRule="auto"/>
              <w:ind w:right="357"/>
              <w:jc w:val="both"/>
              <w:rPr>
                <w:rtl/>
              </w:rPr>
            </w:pPr>
            <w:r>
              <w:t>13</w:t>
            </w:r>
          </w:p>
        </w:tc>
      </w:tr>
      <w:tr w:rsidR="00F73A33" w14:paraId="568AF2A1" w14:textId="77777777" w:rsidTr="00EC3831">
        <w:tc>
          <w:tcPr>
            <w:tcW w:w="8632" w:type="dxa"/>
          </w:tcPr>
          <w:p w14:paraId="5663AD9C" w14:textId="307031EC" w:rsidR="00F73A33" w:rsidRDefault="00F73A33" w:rsidP="00F73A33">
            <w:pPr>
              <w:spacing w:line="480" w:lineRule="auto"/>
              <w:ind w:right="357"/>
              <w:jc w:val="both"/>
            </w:pPr>
            <w:r>
              <w:t>System allows showing favorite graphs in the favorites page</w:t>
            </w:r>
          </w:p>
        </w:tc>
        <w:tc>
          <w:tcPr>
            <w:tcW w:w="718" w:type="dxa"/>
          </w:tcPr>
          <w:p w14:paraId="490817EE" w14:textId="02A2E384" w:rsidR="00F73A33" w:rsidRDefault="00F73A33" w:rsidP="00F73A33">
            <w:pPr>
              <w:spacing w:line="480" w:lineRule="auto"/>
              <w:ind w:right="357"/>
              <w:jc w:val="both"/>
            </w:pPr>
            <w:r>
              <w:t>14</w:t>
            </w:r>
          </w:p>
        </w:tc>
      </w:tr>
      <w:tr w:rsidR="00F73A33" w14:paraId="21BD080B" w14:textId="77777777" w:rsidTr="00EC3831">
        <w:tc>
          <w:tcPr>
            <w:tcW w:w="8632" w:type="dxa"/>
          </w:tcPr>
          <w:p w14:paraId="09E81DF6" w14:textId="1BE126EE" w:rsidR="00F73A33" w:rsidRDefault="00F73A33" w:rsidP="00F73A33">
            <w:pPr>
              <w:spacing w:line="480" w:lineRule="auto"/>
              <w:ind w:right="357"/>
              <w:jc w:val="both"/>
            </w:pPr>
            <w:r>
              <w:t>System displayed contact information for the user in the contact us page.</w:t>
            </w:r>
          </w:p>
        </w:tc>
        <w:tc>
          <w:tcPr>
            <w:tcW w:w="718" w:type="dxa"/>
          </w:tcPr>
          <w:p w14:paraId="28D22AB4" w14:textId="794B1043" w:rsidR="00F73A33" w:rsidRDefault="00F73A33" w:rsidP="00F73A33">
            <w:pPr>
              <w:spacing w:line="480" w:lineRule="auto"/>
              <w:ind w:right="357"/>
              <w:jc w:val="both"/>
            </w:pPr>
            <w:r>
              <w:t>15</w:t>
            </w:r>
          </w:p>
        </w:tc>
      </w:tr>
      <w:tr w:rsidR="00F73A33" w14:paraId="369E9A24" w14:textId="77777777" w:rsidTr="00EC3831">
        <w:tc>
          <w:tcPr>
            <w:tcW w:w="8632" w:type="dxa"/>
          </w:tcPr>
          <w:p w14:paraId="6BEA60DD" w14:textId="32CB9F0B" w:rsidR="00F73A33" w:rsidRPr="0011522C" w:rsidRDefault="00F73A33" w:rsidP="00F73A33">
            <w:pPr>
              <w:spacing w:line="480" w:lineRule="auto"/>
              <w:ind w:right="357"/>
              <w:jc w:val="both"/>
              <w:rPr>
                <w:lang w:val="en-US"/>
              </w:rPr>
            </w:pPr>
            <w:r>
              <w:t>System displays info about the team and the project for the user in the about us page.</w:t>
            </w:r>
          </w:p>
        </w:tc>
        <w:tc>
          <w:tcPr>
            <w:tcW w:w="718" w:type="dxa"/>
          </w:tcPr>
          <w:p w14:paraId="1992FA72" w14:textId="32BEAAA6" w:rsidR="00F73A33" w:rsidRDefault="00F73A33" w:rsidP="00F73A33">
            <w:pPr>
              <w:spacing w:line="480" w:lineRule="auto"/>
              <w:ind w:right="357"/>
              <w:jc w:val="both"/>
            </w:pPr>
            <w:r>
              <w:t>16</w:t>
            </w:r>
          </w:p>
        </w:tc>
      </w:tr>
    </w:tbl>
    <w:p w14:paraId="7D8C2FCA" w14:textId="77777777" w:rsidR="0011522C" w:rsidRDefault="0011522C" w:rsidP="0011522C">
      <w:pPr>
        <w:bidi/>
        <w:spacing w:line="480" w:lineRule="auto"/>
        <w:ind w:right="357"/>
        <w:rPr>
          <w:color w:val="1155CC"/>
          <w:u w:val="single"/>
        </w:rPr>
      </w:pPr>
    </w:p>
    <w:p w14:paraId="06125AFD" w14:textId="77777777" w:rsidR="0011522C" w:rsidRDefault="0011522C" w:rsidP="0011522C">
      <w:pPr>
        <w:bidi/>
        <w:spacing w:line="480" w:lineRule="auto"/>
        <w:ind w:right="357"/>
        <w:rPr>
          <w:b/>
          <w:bCs/>
        </w:rPr>
      </w:pPr>
    </w:p>
    <w:p w14:paraId="5D0F2CA2" w14:textId="77777777" w:rsidR="005A3F82" w:rsidRPr="00905980" w:rsidRDefault="005A3F82" w:rsidP="005A3F82">
      <w:pPr>
        <w:bidi/>
        <w:spacing w:line="480" w:lineRule="auto"/>
        <w:ind w:right="357"/>
        <w:rPr>
          <w:b/>
          <w:bCs/>
        </w:rPr>
      </w:pPr>
    </w:p>
    <w:tbl>
      <w:tblPr>
        <w:tblStyle w:val="TableGrid"/>
        <w:bidiVisual/>
        <w:tblW w:w="0" w:type="auto"/>
        <w:tblLook w:val="04A0" w:firstRow="1" w:lastRow="0" w:firstColumn="1" w:lastColumn="0" w:noHBand="0" w:noVBand="1"/>
      </w:tblPr>
      <w:tblGrid>
        <w:gridCol w:w="2236"/>
        <w:gridCol w:w="6296"/>
        <w:gridCol w:w="818"/>
      </w:tblGrid>
      <w:tr w:rsidR="0011522C" w:rsidRPr="00905980" w14:paraId="2D3096E9" w14:textId="77777777" w:rsidTr="003D4038">
        <w:tc>
          <w:tcPr>
            <w:tcW w:w="2236" w:type="dxa"/>
          </w:tcPr>
          <w:p w14:paraId="0939401B" w14:textId="77777777" w:rsidR="0011522C" w:rsidRPr="00905980" w:rsidRDefault="0011522C" w:rsidP="00EC3831">
            <w:pPr>
              <w:spacing w:line="480" w:lineRule="auto"/>
              <w:ind w:right="357"/>
              <w:rPr>
                <w:b/>
                <w:bCs/>
                <w:rtl/>
              </w:rPr>
            </w:pPr>
            <w:r w:rsidRPr="00905980">
              <w:rPr>
                <w:b/>
                <w:bCs/>
              </w:rPr>
              <w:lastRenderedPageBreak/>
              <w:t>Type</w:t>
            </w:r>
          </w:p>
        </w:tc>
        <w:tc>
          <w:tcPr>
            <w:tcW w:w="7114" w:type="dxa"/>
            <w:gridSpan w:val="2"/>
          </w:tcPr>
          <w:p w14:paraId="745CF504" w14:textId="77777777" w:rsidR="0011522C" w:rsidRPr="00905980" w:rsidRDefault="0011522C" w:rsidP="00EC3831">
            <w:pPr>
              <w:spacing w:line="480" w:lineRule="auto"/>
              <w:ind w:right="357"/>
              <w:jc w:val="center"/>
              <w:rPr>
                <w:b/>
                <w:bCs/>
                <w:rtl/>
              </w:rPr>
            </w:pPr>
            <w:r w:rsidRPr="00905980">
              <w:rPr>
                <w:b/>
                <w:bCs/>
              </w:rPr>
              <w:t>Non-Functional Requirements</w:t>
            </w:r>
          </w:p>
        </w:tc>
      </w:tr>
      <w:tr w:rsidR="0011522C" w14:paraId="341E699C" w14:textId="77777777" w:rsidTr="003D4038">
        <w:tc>
          <w:tcPr>
            <w:tcW w:w="2236" w:type="dxa"/>
          </w:tcPr>
          <w:p w14:paraId="3C1A373F" w14:textId="77777777" w:rsidR="0011522C" w:rsidRDefault="0011522C" w:rsidP="00EC3831">
            <w:pPr>
              <w:spacing w:line="480" w:lineRule="auto"/>
              <w:ind w:right="357"/>
              <w:rPr>
                <w:rtl/>
              </w:rPr>
            </w:pPr>
            <w:r>
              <w:t>Usability</w:t>
            </w:r>
          </w:p>
        </w:tc>
        <w:tc>
          <w:tcPr>
            <w:tcW w:w="6296" w:type="dxa"/>
          </w:tcPr>
          <w:p w14:paraId="54C6341E" w14:textId="77777777" w:rsidR="0011522C" w:rsidRDefault="0011522C" w:rsidP="00EC3831">
            <w:pPr>
              <w:spacing w:line="480" w:lineRule="auto"/>
              <w:ind w:right="357"/>
              <w:rPr>
                <w:rtl/>
              </w:rPr>
            </w:pPr>
            <w:r>
              <w:t>Platform has a user-friendly interface</w:t>
            </w:r>
          </w:p>
        </w:tc>
        <w:tc>
          <w:tcPr>
            <w:tcW w:w="818" w:type="dxa"/>
          </w:tcPr>
          <w:p w14:paraId="52CA40A2" w14:textId="77777777" w:rsidR="0011522C" w:rsidRDefault="0011522C" w:rsidP="00EC3831">
            <w:pPr>
              <w:spacing w:line="480" w:lineRule="auto"/>
              <w:ind w:right="357"/>
              <w:rPr>
                <w:rtl/>
              </w:rPr>
            </w:pPr>
            <w:r>
              <w:t>1</w:t>
            </w:r>
          </w:p>
        </w:tc>
      </w:tr>
      <w:tr w:rsidR="0011522C" w14:paraId="016C931E" w14:textId="77777777" w:rsidTr="003D4038">
        <w:tc>
          <w:tcPr>
            <w:tcW w:w="2236" w:type="dxa"/>
          </w:tcPr>
          <w:p w14:paraId="0DC64896" w14:textId="77777777" w:rsidR="0011522C" w:rsidRDefault="0011522C" w:rsidP="00EC3831">
            <w:pPr>
              <w:spacing w:line="480" w:lineRule="auto"/>
              <w:ind w:right="357"/>
              <w:rPr>
                <w:rtl/>
              </w:rPr>
            </w:pPr>
            <w:r>
              <w:t>Usability</w:t>
            </w:r>
          </w:p>
        </w:tc>
        <w:tc>
          <w:tcPr>
            <w:tcW w:w="6296" w:type="dxa"/>
          </w:tcPr>
          <w:p w14:paraId="0ADB5DD7" w14:textId="75504CF8" w:rsidR="0011522C" w:rsidRDefault="0011522C" w:rsidP="00EC3831">
            <w:pPr>
              <w:spacing w:line="480" w:lineRule="auto"/>
              <w:ind w:right="357"/>
              <w:rPr>
                <w:rtl/>
              </w:rPr>
            </w:pPr>
            <w:r>
              <w:t>Platform has different graphs</w:t>
            </w:r>
          </w:p>
        </w:tc>
        <w:tc>
          <w:tcPr>
            <w:tcW w:w="818" w:type="dxa"/>
          </w:tcPr>
          <w:p w14:paraId="1CABAF30" w14:textId="77777777" w:rsidR="0011522C" w:rsidRDefault="0011522C" w:rsidP="00EC3831">
            <w:pPr>
              <w:spacing w:line="480" w:lineRule="auto"/>
              <w:ind w:right="357"/>
              <w:rPr>
                <w:rtl/>
              </w:rPr>
            </w:pPr>
            <w:r>
              <w:t>2</w:t>
            </w:r>
          </w:p>
        </w:tc>
      </w:tr>
      <w:tr w:rsidR="0011522C" w14:paraId="382A89E5" w14:textId="77777777" w:rsidTr="003D4038">
        <w:tc>
          <w:tcPr>
            <w:tcW w:w="2236" w:type="dxa"/>
          </w:tcPr>
          <w:p w14:paraId="3D548EBC" w14:textId="77777777" w:rsidR="0011522C" w:rsidRDefault="0011522C" w:rsidP="00EC3831">
            <w:pPr>
              <w:spacing w:line="480" w:lineRule="auto"/>
              <w:ind w:right="357"/>
              <w:rPr>
                <w:rtl/>
              </w:rPr>
            </w:pPr>
            <w:r>
              <w:t>Usability</w:t>
            </w:r>
          </w:p>
        </w:tc>
        <w:tc>
          <w:tcPr>
            <w:tcW w:w="6296" w:type="dxa"/>
          </w:tcPr>
          <w:p w14:paraId="6FF49BE9" w14:textId="77777777" w:rsidR="0011522C" w:rsidRDefault="0011522C" w:rsidP="00EC3831">
            <w:pPr>
              <w:spacing w:line="480" w:lineRule="auto"/>
              <w:ind w:right="357"/>
              <w:rPr>
                <w:rtl/>
              </w:rPr>
            </w:pPr>
            <w:r>
              <w:t>Platform supports different themes (Dark/Light)</w:t>
            </w:r>
          </w:p>
        </w:tc>
        <w:tc>
          <w:tcPr>
            <w:tcW w:w="818" w:type="dxa"/>
          </w:tcPr>
          <w:p w14:paraId="160E283E" w14:textId="77777777" w:rsidR="0011522C" w:rsidRDefault="0011522C" w:rsidP="00EC3831">
            <w:pPr>
              <w:spacing w:line="480" w:lineRule="auto"/>
              <w:ind w:right="357"/>
              <w:rPr>
                <w:rtl/>
              </w:rPr>
            </w:pPr>
            <w:r>
              <w:t>3</w:t>
            </w:r>
          </w:p>
        </w:tc>
      </w:tr>
      <w:tr w:rsidR="0011522C" w14:paraId="2FA173E3" w14:textId="77777777" w:rsidTr="003D4038">
        <w:tc>
          <w:tcPr>
            <w:tcW w:w="2236" w:type="dxa"/>
          </w:tcPr>
          <w:p w14:paraId="52F8F8F2" w14:textId="77777777" w:rsidR="0011522C" w:rsidRDefault="0011522C" w:rsidP="00EC3831">
            <w:pPr>
              <w:spacing w:line="480" w:lineRule="auto"/>
              <w:ind w:right="357"/>
              <w:rPr>
                <w:rtl/>
              </w:rPr>
            </w:pPr>
            <w:r>
              <w:t>Maintainability</w:t>
            </w:r>
          </w:p>
        </w:tc>
        <w:tc>
          <w:tcPr>
            <w:tcW w:w="6296" w:type="dxa"/>
          </w:tcPr>
          <w:p w14:paraId="34734530" w14:textId="77777777" w:rsidR="0011522C" w:rsidRDefault="0011522C" w:rsidP="00EC3831">
            <w:pPr>
              <w:spacing w:line="480" w:lineRule="auto"/>
              <w:ind w:right="357"/>
              <w:rPr>
                <w:rtl/>
              </w:rPr>
            </w:pPr>
            <w:r>
              <w:t>Platform flexible for future changes</w:t>
            </w:r>
          </w:p>
        </w:tc>
        <w:tc>
          <w:tcPr>
            <w:tcW w:w="818" w:type="dxa"/>
          </w:tcPr>
          <w:p w14:paraId="45322425" w14:textId="77777777" w:rsidR="0011522C" w:rsidRDefault="0011522C" w:rsidP="00EC3831">
            <w:pPr>
              <w:spacing w:line="480" w:lineRule="auto"/>
              <w:ind w:right="357"/>
              <w:rPr>
                <w:rtl/>
              </w:rPr>
            </w:pPr>
            <w:r>
              <w:t>4</w:t>
            </w:r>
          </w:p>
        </w:tc>
      </w:tr>
      <w:tr w:rsidR="0011522C" w14:paraId="2AB7B7EA" w14:textId="77777777" w:rsidTr="003D4038">
        <w:tc>
          <w:tcPr>
            <w:tcW w:w="2236" w:type="dxa"/>
          </w:tcPr>
          <w:p w14:paraId="5FE79A23" w14:textId="77777777" w:rsidR="0011522C" w:rsidRDefault="0011522C" w:rsidP="00EC3831">
            <w:pPr>
              <w:spacing w:line="480" w:lineRule="auto"/>
              <w:ind w:right="357"/>
              <w:rPr>
                <w:rtl/>
              </w:rPr>
            </w:pPr>
            <w:r>
              <w:t>Compatibility</w:t>
            </w:r>
          </w:p>
        </w:tc>
        <w:tc>
          <w:tcPr>
            <w:tcW w:w="6296" w:type="dxa"/>
          </w:tcPr>
          <w:p w14:paraId="53112647" w14:textId="77777777" w:rsidR="0011522C" w:rsidRDefault="0011522C" w:rsidP="00EC3831">
            <w:pPr>
              <w:spacing w:line="480" w:lineRule="auto"/>
              <w:ind w:right="357"/>
              <w:rPr>
                <w:rtl/>
              </w:rPr>
            </w:pPr>
            <w:r>
              <w:t>Platform is functional on most browsers</w:t>
            </w:r>
          </w:p>
        </w:tc>
        <w:tc>
          <w:tcPr>
            <w:tcW w:w="818" w:type="dxa"/>
          </w:tcPr>
          <w:p w14:paraId="53F64B68" w14:textId="77777777" w:rsidR="0011522C" w:rsidRDefault="0011522C" w:rsidP="00EC3831">
            <w:pPr>
              <w:spacing w:line="480" w:lineRule="auto"/>
              <w:ind w:right="357"/>
              <w:rPr>
                <w:rtl/>
              </w:rPr>
            </w:pPr>
            <w:r>
              <w:t>5</w:t>
            </w:r>
          </w:p>
        </w:tc>
      </w:tr>
      <w:tr w:rsidR="0011522C" w14:paraId="28D42943" w14:textId="77777777" w:rsidTr="003D4038">
        <w:tc>
          <w:tcPr>
            <w:tcW w:w="2236" w:type="dxa"/>
          </w:tcPr>
          <w:p w14:paraId="65174B65" w14:textId="77777777" w:rsidR="0011522C" w:rsidRDefault="0011522C" w:rsidP="00EC3831">
            <w:pPr>
              <w:spacing w:line="480" w:lineRule="auto"/>
              <w:ind w:right="357"/>
            </w:pPr>
            <w:r>
              <w:t>Response time</w:t>
            </w:r>
          </w:p>
        </w:tc>
        <w:tc>
          <w:tcPr>
            <w:tcW w:w="6296" w:type="dxa"/>
          </w:tcPr>
          <w:p w14:paraId="49B45528" w14:textId="77777777" w:rsidR="0011522C" w:rsidRDefault="0011522C" w:rsidP="00EC3831">
            <w:pPr>
              <w:spacing w:line="480" w:lineRule="auto"/>
              <w:ind w:right="357"/>
            </w:pPr>
            <w:r>
              <w:t>System has quick responses</w:t>
            </w:r>
          </w:p>
        </w:tc>
        <w:tc>
          <w:tcPr>
            <w:tcW w:w="818" w:type="dxa"/>
          </w:tcPr>
          <w:p w14:paraId="2633B5DA" w14:textId="77777777" w:rsidR="0011522C" w:rsidRDefault="0011522C" w:rsidP="00EC3831">
            <w:pPr>
              <w:spacing w:line="480" w:lineRule="auto"/>
              <w:ind w:right="357"/>
            </w:pPr>
            <w:r>
              <w:t>6</w:t>
            </w:r>
          </w:p>
        </w:tc>
      </w:tr>
      <w:tr w:rsidR="003D4038" w14:paraId="139C9EAA" w14:textId="77777777" w:rsidTr="003D4038">
        <w:tc>
          <w:tcPr>
            <w:tcW w:w="2236" w:type="dxa"/>
          </w:tcPr>
          <w:p w14:paraId="77E50A1D" w14:textId="3E4F207D" w:rsidR="003D4038" w:rsidRDefault="003D4038" w:rsidP="003D4038">
            <w:pPr>
              <w:spacing w:line="480" w:lineRule="auto"/>
              <w:ind w:right="357"/>
            </w:pPr>
            <w:r w:rsidRPr="003D4038">
              <w:t>Usability</w:t>
            </w:r>
          </w:p>
        </w:tc>
        <w:tc>
          <w:tcPr>
            <w:tcW w:w="6296" w:type="dxa"/>
          </w:tcPr>
          <w:p w14:paraId="28C1EB4E" w14:textId="0956789C" w:rsidR="003D4038" w:rsidRDefault="003D4038" w:rsidP="003D4038">
            <w:pPr>
              <w:spacing w:line="480" w:lineRule="auto"/>
              <w:ind w:right="357"/>
            </w:pPr>
            <w:r w:rsidRPr="003D4038">
              <w:t>Platform supports responsive design for various screen sizes (mobile, tablet, desktop)</w:t>
            </w:r>
          </w:p>
        </w:tc>
        <w:tc>
          <w:tcPr>
            <w:tcW w:w="818" w:type="dxa"/>
          </w:tcPr>
          <w:p w14:paraId="326CD10D" w14:textId="335102B3" w:rsidR="003D4038" w:rsidRDefault="003D4038" w:rsidP="00EC3831">
            <w:pPr>
              <w:spacing w:line="480" w:lineRule="auto"/>
              <w:ind w:right="357"/>
            </w:pPr>
            <w:r>
              <w:t>7</w:t>
            </w:r>
          </w:p>
        </w:tc>
      </w:tr>
      <w:tr w:rsidR="003D4038" w14:paraId="681356D2" w14:textId="77777777" w:rsidTr="003D4038">
        <w:tc>
          <w:tcPr>
            <w:tcW w:w="2236" w:type="dxa"/>
          </w:tcPr>
          <w:p w14:paraId="6062B7CA" w14:textId="4BF47343" w:rsidR="003D4038" w:rsidRDefault="003D4038" w:rsidP="003D4038">
            <w:pPr>
              <w:spacing w:line="480" w:lineRule="auto"/>
              <w:ind w:right="357"/>
            </w:pPr>
            <w:r w:rsidRPr="003D4038">
              <w:t>Usability</w:t>
            </w:r>
          </w:p>
        </w:tc>
        <w:tc>
          <w:tcPr>
            <w:tcW w:w="6296" w:type="dxa"/>
          </w:tcPr>
          <w:p w14:paraId="4631ABE8" w14:textId="453D61EE" w:rsidR="003D4038" w:rsidRDefault="003D4038" w:rsidP="003D4038">
            <w:pPr>
              <w:spacing w:line="480" w:lineRule="auto"/>
              <w:ind w:right="357"/>
            </w:pPr>
            <w:r w:rsidRPr="003D4038">
              <w:t>Platform provides tooltips and help messages for user guidance</w:t>
            </w:r>
          </w:p>
        </w:tc>
        <w:tc>
          <w:tcPr>
            <w:tcW w:w="818" w:type="dxa"/>
          </w:tcPr>
          <w:p w14:paraId="7A9CAFDB" w14:textId="06B5387C" w:rsidR="003D4038" w:rsidRDefault="003D4038" w:rsidP="00EC3831">
            <w:pPr>
              <w:spacing w:line="480" w:lineRule="auto"/>
              <w:ind w:right="357"/>
            </w:pPr>
            <w:r>
              <w:t>8</w:t>
            </w:r>
          </w:p>
        </w:tc>
      </w:tr>
      <w:tr w:rsidR="003D4038" w14:paraId="66B3FBB4" w14:textId="77777777" w:rsidTr="003D4038">
        <w:tc>
          <w:tcPr>
            <w:tcW w:w="2236" w:type="dxa"/>
          </w:tcPr>
          <w:p w14:paraId="3E39FF62" w14:textId="12ECE408" w:rsidR="003D4038" w:rsidRDefault="003D4038" w:rsidP="003D4038">
            <w:pPr>
              <w:spacing w:line="480" w:lineRule="auto"/>
              <w:ind w:right="357"/>
            </w:pPr>
            <w:r w:rsidRPr="003D4038">
              <w:t>Maintainability</w:t>
            </w:r>
          </w:p>
        </w:tc>
        <w:tc>
          <w:tcPr>
            <w:tcW w:w="6296" w:type="dxa"/>
          </w:tcPr>
          <w:p w14:paraId="52072792" w14:textId="54A2EEDC" w:rsidR="003D4038" w:rsidRDefault="003D4038" w:rsidP="003D4038">
            <w:pPr>
              <w:spacing w:line="480" w:lineRule="auto"/>
              <w:ind w:right="357"/>
            </w:pPr>
            <w:r w:rsidRPr="003D4038">
              <w:t>Platform allows easy integration of new data sources and APIs</w:t>
            </w:r>
          </w:p>
        </w:tc>
        <w:tc>
          <w:tcPr>
            <w:tcW w:w="818" w:type="dxa"/>
          </w:tcPr>
          <w:p w14:paraId="7785E520" w14:textId="71449907" w:rsidR="003D4038" w:rsidRDefault="003D4038" w:rsidP="00EC3831">
            <w:pPr>
              <w:spacing w:line="480" w:lineRule="auto"/>
              <w:ind w:right="357"/>
            </w:pPr>
            <w:r>
              <w:t>9</w:t>
            </w:r>
          </w:p>
        </w:tc>
      </w:tr>
      <w:tr w:rsidR="003D4038" w14:paraId="49CE34F3" w14:textId="77777777" w:rsidTr="003D4038">
        <w:tc>
          <w:tcPr>
            <w:tcW w:w="2236" w:type="dxa"/>
          </w:tcPr>
          <w:p w14:paraId="6512653D" w14:textId="1597BDDF" w:rsidR="003D4038" w:rsidRDefault="003D4038" w:rsidP="003D4038">
            <w:pPr>
              <w:spacing w:line="480" w:lineRule="auto"/>
              <w:ind w:right="357"/>
            </w:pPr>
            <w:r w:rsidRPr="003D4038">
              <w:t>Scalability</w:t>
            </w:r>
          </w:p>
        </w:tc>
        <w:tc>
          <w:tcPr>
            <w:tcW w:w="6296" w:type="dxa"/>
          </w:tcPr>
          <w:p w14:paraId="0DC2C9AD" w14:textId="48896802" w:rsidR="003D4038" w:rsidRDefault="003D4038" w:rsidP="003D4038">
            <w:pPr>
              <w:spacing w:line="480" w:lineRule="auto"/>
              <w:ind w:right="357"/>
            </w:pPr>
            <w:r w:rsidRPr="003D4038">
              <w:t>System can handle increasing amounts of data without performance degradation</w:t>
            </w:r>
          </w:p>
        </w:tc>
        <w:tc>
          <w:tcPr>
            <w:tcW w:w="818" w:type="dxa"/>
          </w:tcPr>
          <w:p w14:paraId="04BFB6A3" w14:textId="3DB22705" w:rsidR="003D4038" w:rsidRDefault="003D4038" w:rsidP="00EC3831">
            <w:pPr>
              <w:spacing w:line="480" w:lineRule="auto"/>
              <w:ind w:right="357"/>
            </w:pPr>
            <w:r>
              <w:t>10</w:t>
            </w:r>
          </w:p>
        </w:tc>
      </w:tr>
      <w:tr w:rsidR="003D4038" w14:paraId="78C85134" w14:textId="77777777" w:rsidTr="003D4038">
        <w:tc>
          <w:tcPr>
            <w:tcW w:w="2236" w:type="dxa"/>
          </w:tcPr>
          <w:p w14:paraId="40F0C5F0" w14:textId="75DB0343" w:rsidR="003D4038" w:rsidRPr="003D4038" w:rsidRDefault="003D4038" w:rsidP="003D4038">
            <w:pPr>
              <w:spacing w:line="480" w:lineRule="auto"/>
              <w:ind w:right="357"/>
            </w:pPr>
            <w:r w:rsidRPr="003D4038">
              <w:t>Reliability</w:t>
            </w:r>
          </w:p>
        </w:tc>
        <w:tc>
          <w:tcPr>
            <w:tcW w:w="6296" w:type="dxa"/>
          </w:tcPr>
          <w:p w14:paraId="6FE65CB4" w14:textId="6712D126" w:rsidR="003D4038" w:rsidRPr="003D4038" w:rsidRDefault="003D4038" w:rsidP="003D4038">
            <w:pPr>
              <w:spacing w:line="480" w:lineRule="auto"/>
              <w:ind w:right="357"/>
            </w:pPr>
            <w:r w:rsidRPr="003D4038">
              <w:t>Platform is available 99.9% of the time, ensuring minimal downtime</w:t>
            </w:r>
          </w:p>
        </w:tc>
        <w:tc>
          <w:tcPr>
            <w:tcW w:w="818" w:type="dxa"/>
          </w:tcPr>
          <w:p w14:paraId="737F6165" w14:textId="02E00512" w:rsidR="003D4038" w:rsidRDefault="003D4038" w:rsidP="00EC3831">
            <w:pPr>
              <w:spacing w:line="480" w:lineRule="auto"/>
              <w:ind w:right="357"/>
            </w:pPr>
            <w:r>
              <w:t>11</w:t>
            </w:r>
          </w:p>
        </w:tc>
      </w:tr>
      <w:tr w:rsidR="003D4038" w14:paraId="02F25454" w14:textId="77777777" w:rsidTr="003D4038">
        <w:tc>
          <w:tcPr>
            <w:tcW w:w="2236" w:type="dxa"/>
          </w:tcPr>
          <w:p w14:paraId="200D916D" w14:textId="69403A26" w:rsidR="003D4038" w:rsidRPr="003D4038" w:rsidRDefault="003D4038" w:rsidP="003D4038">
            <w:pPr>
              <w:spacing w:line="480" w:lineRule="auto"/>
              <w:ind w:right="357"/>
            </w:pPr>
            <w:r w:rsidRPr="003D4038">
              <w:t>Performance</w:t>
            </w:r>
          </w:p>
        </w:tc>
        <w:tc>
          <w:tcPr>
            <w:tcW w:w="6296" w:type="dxa"/>
          </w:tcPr>
          <w:p w14:paraId="4390D5EB" w14:textId="61C9C01E" w:rsidR="003D4038" w:rsidRPr="003D4038" w:rsidRDefault="003D4038" w:rsidP="003D4038">
            <w:pPr>
              <w:spacing w:line="480" w:lineRule="auto"/>
              <w:ind w:right="357"/>
            </w:pPr>
            <w:r w:rsidRPr="003D4038">
              <w:t xml:space="preserve">Platform loads initial data within </w:t>
            </w:r>
            <w:r>
              <w:t>3</w:t>
            </w:r>
            <w:r w:rsidRPr="003D4038">
              <w:t xml:space="preserve"> seconds on average</w:t>
            </w:r>
          </w:p>
        </w:tc>
        <w:tc>
          <w:tcPr>
            <w:tcW w:w="818" w:type="dxa"/>
          </w:tcPr>
          <w:p w14:paraId="266B719D" w14:textId="1AC2D618" w:rsidR="003D4038" w:rsidRDefault="003D4038" w:rsidP="00EC3831">
            <w:pPr>
              <w:spacing w:line="480" w:lineRule="auto"/>
              <w:ind w:right="357"/>
            </w:pPr>
            <w:r>
              <w:t>12</w:t>
            </w:r>
          </w:p>
        </w:tc>
      </w:tr>
    </w:tbl>
    <w:p w14:paraId="34791476" w14:textId="77F4E106" w:rsidR="0011522C" w:rsidRDefault="0011522C" w:rsidP="0011522C">
      <w:pPr>
        <w:bidi/>
        <w:spacing w:line="480" w:lineRule="auto"/>
        <w:ind w:right="357"/>
        <w:rPr>
          <w:rtl/>
        </w:rPr>
      </w:pPr>
    </w:p>
    <w:p w14:paraId="3C990B4C" w14:textId="77777777" w:rsidR="0011522C" w:rsidRDefault="0011522C" w:rsidP="0011522C">
      <w:pPr>
        <w:bidi/>
        <w:spacing w:line="480" w:lineRule="auto"/>
        <w:ind w:right="357"/>
        <w:rPr>
          <w:rtl/>
        </w:rPr>
      </w:pPr>
    </w:p>
    <w:p w14:paraId="523A39D6" w14:textId="77777777" w:rsidR="0011522C" w:rsidRDefault="0011522C" w:rsidP="0011522C">
      <w:pPr>
        <w:bidi/>
        <w:spacing w:line="480" w:lineRule="auto"/>
        <w:ind w:right="357"/>
        <w:rPr>
          <w:rtl/>
        </w:rPr>
      </w:pPr>
    </w:p>
    <w:p w14:paraId="39EB513D" w14:textId="77777777" w:rsidR="0011522C" w:rsidRDefault="0011522C" w:rsidP="0011522C">
      <w:pPr>
        <w:bidi/>
        <w:spacing w:line="480" w:lineRule="auto"/>
        <w:ind w:right="357"/>
        <w:rPr>
          <w:rtl/>
        </w:rPr>
      </w:pPr>
    </w:p>
    <w:p w14:paraId="58C696C0" w14:textId="77777777" w:rsidR="0011522C" w:rsidRDefault="0011522C" w:rsidP="0011522C">
      <w:pPr>
        <w:bidi/>
        <w:spacing w:line="480" w:lineRule="auto"/>
        <w:ind w:right="357"/>
        <w:rPr>
          <w:rtl/>
        </w:rPr>
      </w:pPr>
    </w:p>
    <w:p w14:paraId="61BC9912" w14:textId="77777777" w:rsidR="0011522C" w:rsidRDefault="0011522C" w:rsidP="0011522C">
      <w:pPr>
        <w:bidi/>
        <w:spacing w:line="480" w:lineRule="auto"/>
        <w:ind w:right="357"/>
      </w:pPr>
    </w:p>
    <w:p w14:paraId="1A8526B2" w14:textId="04C3AA5E" w:rsidR="00722E25" w:rsidRDefault="00857373" w:rsidP="00722E25">
      <w:pPr>
        <w:bidi/>
        <w:spacing w:line="480" w:lineRule="auto"/>
        <w:ind w:right="357"/>
        <w:rPr>
          <w:b/>
          <w:bCs/>
          <w:sz w:val="24"/>
          <w:szCs w:val="24"/>
          <w:u w:val="single"/>
          <w:rtl/>
        </w:rPr>
      </w:pPr>
      <w:r w:rsidRPr="00857373">
        <w:rPr>
          <w:rFonts w:hint="cs"/>
          <w:b/>
          <w:bCs/>
          <w:sz w:val="24"/>
          <w:szCs w:val="24"/>
          <w:u w:val="single"/>
          <w:rtl/>
        </w:rPr>
        <w:lastRenderedPageBreak/>
        <w:t>ארכיטקטורת המערכ</w:t>
      </w:r>
      <w:r w:rsidR="00722E25">
        <w:rPr>
          <w:rFonts w:hint="cs"/>
          <w:b/>
          <w:bCs/>
          <w:sz w:val="24"/>
          <w:szCs w:val="24"/>
          <w:u w:val="single"/>
          <w:rtl/>
        </w:rPr>
        <w:t>ת:</w:t>
      </w:r>
      <w:r>
        <w:rPr>
          <w:b/>
          <w:bCs/>
          <w:noProof/>
          <w:sz w:val="24"/>
          <w:szCs w:val="24"/>
          <w:u w:val="single"/>
          <w:rtl/>
          <w:lang w:val="he-IL"/>
        </w:rPr>
        <w:drawing>
          <wp:inline distT="0" distB="0" distL="0" distR="0" wp14:anchorId="6C8F5579" wp14:editId="554F142F">
            <wp:extent cx="5943600" cy="4568825"/>
            <wp:effectExtent l="0" t="0" r="0" b="0"/>
            <wp:docPr id="1500065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065334" name="Picture 1500065334"/>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4568825"/>
                    </a:xfrm>
                    <a:prstGeom prst="rect">
                      <a:avLst/>
                    </a:prstGeom>
                  </pic:spPr>
                </pic:pic>
              </a:graphicData>
            </a:graphic>
          </wp:inline>
        </w:drawing>
      </w:r>
    </w:p>
    <w:p w14:paraId="058F8BF2" w14:textId="77777777" w:rsidR="00722E25" w:rsidRDefault="00722E25" w:rsidP="00722E25">
      <w:pPr>
        <w:bidi/>
        <w:spacing w:line="480" w:lineRule="auto"/>
        <w:ind w:right="357"/>
        <w:rPr>
          <w:b/>
          <w:bCs/>
          <w:sz w:val="24"/>
          <w:szCs w:val="24"/>
          <w:u w:val="single"/>
          <w:rtl/>
        </w:rPr>
      </w:pPr>
    </w:p>
    <w:p w14:paraId="4C6CD14D" w14:textId="77777777" w:rsidR="00722E25" w:rsidRDefault="00722E25" w:rsidP="00722E25">
      <w:pPr>
        <w:bidi/>
        <w:spacing w:line="480" w:lineRule="auto"/>
        <w:ind w:right="357"/>
        <w:rPr>
          <w:b/>
          <w:bCs/>
          <w:sz w:val="24"/>
          <w:szCs w:val="24"/>
          <w:u w:val="single"/>
          <w:rtl/>
        </w:rPr>
      </w:pPr>
    </w:p>
    <w:p w14:paraId="5ABBB31C" w14:textId="77777777" w:rsidR="00722E25" w:rsidRDefault="00722E25" w:rsidP="00722E25">
      <w:pPr>
        <w:bidi/>
        <w:spacing w:line="480" w:lineRule="auto"/>
        <w:ind w:right="357"/>
        <w:rPr>
          <w:b/>
          <w:bCs/>
          <w:sz w:val="24"/>
          <w:szCs w:val="24"/>
          <w:u w:val="single"/>
          <w:rtl/>
        </w:rPr>
      </w:pPr>
    </w:p>
    <w:p w14:paraId="5736989F" w14:textId="77777777" w:rsidR="00722E25" w:rsidRDefault="00722E25" w:rsidP="00722E25">
      <w:pPr>
        <w:bidi/>
        <w:spacing w:line="480" w:lineRule="auto"/>
        <w:ind w:right="357"/>
        <w:rPr>
          <w:b/>
          <w:bCs/>
          <w:sz w:val="24"/>
          <w:szCs w:val="24"/>
          <w:u w:val="single"/>
          <w:rtl/>
        </w:rPr>
      </w:pPr>
    </w:p>
    <w:p w14:paraId="19BE50AC" w14:textId="77777777" w:rsidR="00722E25" w:rsidRDefault="00722E25" w:rsidP="00722E25">
      <w:pPr>
        <w:bidi/>
        <w:spacing w:line="480" w:lineRule="auto"/>
        <w:ind w:right="357"/>
        <w:rPr>
          <w:b/>
          <w:bCs/>
          <w:sz w:val="24"/>
          <w:szCs w:val="24"/>
          <w:u w:val="single"/>
          <w:rtl/>
        </w:rPr>
      </w:pPr>
    </w:p>
    <w:p w14:paraId="15E370F0" w14:textId="77777777" w:rsidR="00722E25" w:rsidRDefault="00722E25" w:rsidP="00722E25">
      <w:pPr>
        <w:bidi/>
        <w:spacing w:line="480" w:lineRule="auto"/>
        <w:ind w:right="357"/>
        <w:rPr>
          <w:b/>
          <w:bCs/>
          <w:sz w:val="24"/>
          <w:szCs w:val="24"/>
          <w:u w:val="single"/>
          <w:rtl/>
        </w:rPr>
      </w:pPr>
    </w:p>
    <w:p w14:paraId="60AEA245" w14:textId="77777777" w:rsidR="00722E25" w:rsidRDefault="00722E25" w:rsidP="00722E25">
      <w:pPr>
        <w:bidi/>
        <w:spacing w:line="480" w:lineRule="auto"/>
        <w:ind w:right="357"/>
        <w:rPr>
          <w:b/>
          <w:bCs/>
          <w:sz w:val="24"/>
          <w:szCs w:val="24"/>
          <w:u w:val="single"/>
          <w:rtl/>
        </w:rPr>
      </w:pPr>
    </w:p>
    <w:p w14:paraId="1AEB9B81" w14:textId="77777777" w:rsidR="00722E25" w:rsidRDefault="00722E25" w:rsidP="00722E25">
      <w:pPr>
        <w:bidi/>
        <w:spacing w:line="480" w:lineRule="auto"/>
        <w:ind w:right="357"/>
        <w:rPr>
          <w:b/>
          <w:bCs/>
          <w:sz w:val="24"/>
          <w:szCs w:val="24"/>
          <w:u w:val="single"/>
          <w:rtl/>
        </w:rPr>
      </w:pPr>
    </w:p>
    <w:p w14:paraId="72639EBD" w14:textId="77777777" w:rsidR="00722E25" w:rsidRDefault="00722E25" w:rsidP="00722E25">
      <w:pPr>
        <w:bidi/>
        <w:spacing w:line="480" w:lineRule="auto"/>
        <w:ind w:right="357"/>
        <w:rPr>
          <w:b/>
          <w:bCs/>
          <w:sz w:val="24"/>
          <w:szCs w:val="24"/>
          <w:u w:val="single"/>
          <w:rtl/>
          <w:lang w:val="en-US"/>
        </w:rPr>
      </w:pPr>
    </w:p>
    <w:p w14:paraId="06C09574" w14:textId="13E2D00A" w:rsidR="00722E25" w:rsidRDefault="00722E25" w:rsidP="006732BE">
      <w:pPr>
        <w:bidi/>
        <w:spacing w:line="480" w:lineRule="auto"/>
        <w:ind w:right="357"/>
        <w:rPr>
          <w:b/>
          <w:bCs/>
          <w:sz w:val="24"/>
          <w:szCs w:val="24"/>
          <w:u w:val="single"/>
          <w:rtl/>
          <w:lang w:val="en-US"/>
        </w:rPr>
      </w:pPr>
      <w:r>
        <w:rPr>
          <w:rFonts w:hint="cs"/>
          <w:b/>
          <w:bCs/>
          <w:sz w:val="24"/>
          <w:szCs w:val="24"/>
          <w:u w:val="single"/>
          <w:rtl/>
          <w:lang w:val="en-US"/>
        </w:rPr>
        <w:t xml:space="preserve">3. </w:t>
      </w:r>
      <w:r>
        <w:rPr>
          <w:b/>
          <w:bCs/>
          <w:sz w:val="24"/>
          <w:szCs w:val="24"/>
          <w:u w:val="single"/>
          <w:lang w:val="en-US"/>
        </w:rPr>
        <w:t>USE CASE</w:t>
      </w:r>
      <w:r>
        <w:rPr>
          <w:rFonts w:hint="cs"/>
          <w:b/>
          <w:bCs/>
          <w:sz w:val="24"/>
          <w:szCs w:val="24"/>
          <w:u w:val="single"/>
          <w:rtl/>
          <w:lang w:val="en-US"/>
        </w:rPr>
        <w:t xml:space="preserve"> של המערכת</w:t>
      </w:r>
      <w:r w:rsidR="006732BE">
        <w:rPr>
          <w:b/>
          <w:bCs/>
          <w:sz w:val="24"/>
          <w:szCs w:val="24"/>
          <w:u w:val="single"/>
          <w:lang w:val="en-US"/>
        </w:rPr>
        <w:t>:</w:t>
      </w:r>
    </w:p>
    <w:p w14:paraId="144BE738" w14:textId="10116B77" w:rsidR="00722E25" w:rsidRDefault="006732BE" w:rsidP="00722E25">
      <w:pPr>
        <w:bidi/>
        <w:spacing w:line="480" w:lineRule="auto"/>
        <w:ind w:right="357"/>
        <w:rPr>
          <w:b/>
          <w:bCs/>
          <w:sz w:val="24"/>
          <w:szCs w:val="24"/>
          <w:u w:val="single"/>
          <w:rtl/>
          <w:lang w:val="en-US"/>
        </w:rPr>
      </w:pPr>
      <w:r>
        <w:rPr>
          <w:b/>
          <w:bCs/>
          <w:noProof/>
          <w:sz w:val="24"/>
          <w:szCs w:val="24"/>
          <w:u w:val="single"/>
          <w:rtl/>
          <w:lang w:val="he-IL"/>
        </w:rPr>
        <w:drawing>
          <wp:inline distT="0" distB="0" distL="0" distR="0" wp14:anchorId="07546B3B" wp14:editId="08FCAB67">
            <wp:extent cx="5943600" cy="6393815"/>
            <wp:effectExtent l="0" t="0" r="0" b="0"/>
            <wp:docPr id="11193983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39835" name="Picture 111939835"/>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6393815"/>
                    </a:xfrm>
                    <a:prstGeom prst="rect">
                      <a:avLst/>
                    </a:prstGeom>
                  </pic:spPr>
                </pic:pic>
              </a:graphicData>
            </a:graphic>
          </wp:inline>
        </w:drawing>
      </w:r>
    </w:p>
    <w:p w14:paraId="646EAEF4" w14:textId="77777777" w:rsidR="00722E25" w:rsidRDefault="00722E25" w:rsidP="00722E25">
      <w:pPr>
        <w:bidi/>
        <w:spacing w:line="480" w:lineRule="auto"/>
        <w:ind w:right="357"/>
        <w:rPr>
          <w:b/>
          <w:bCs/>
          <w:sz w:val="24"/>
          <w:szCs w:val="24"/>
          <w:u w:val="single"/>
          <w:rtl/>
          <w:lang w:val="en-US"/>
        </w:rPr>
      </w:pPr>
    </w:p>
    <w:p w14:paraId="10429260" w14:textId="77777777" w:rsidR="00722E25" w:rsidRDefault="00722E25" w:rsidP="00722E25">
      <w:pPr>
        <w:bidi/>
        <w:spacing w:line="480" w:lineRule="auto"/>
        <w:ind w:right="357"/>
        <w:rPr>
          <w:b/>
          <w:bCs/>
          <w:sz w:val="24"/>
          <w:szCs w:val="24"/>
          <w:u w:val="single"/>
          <w:rtl/>
          <w:lang w:val="en-US"/>
        </w:rPr>
      </w:pPr>
    </w:p>
    <w:p w14:paraId="5174CC2B" w14:textId="1B5CB7AB" w:rsidR="00722E25" w:rsidRPr="006732BE" w:rsidRDefault="006732BE" w:rsidP="006732BE">
      <w:pPr>
        <w:bidi/>
        <w:spacing w:line="360" w:lineRule="auto"/>
        <w:ind w:right="357"/>
        <w:rPr>
          <w:sz w:val="24"/>
          <w:szCs w:val="24"/>
          <w:rtl/>
          <w:lang w:val="en-US"/>
        </w:rPr>
      </w:pPr>
      <w:r>
        <w:rPr>
          <w:rFonts w:hint="cs"/>
          <w:b/>
          <w:bCs/>
          <w:sz w:val="24"/>
          <w:szCs w:val="24"/>
          <w:u w:val="single"/>
          <w:rtl/>
          <w:lang w:val="en-US"/>
        </w:rPr>
        <w:lastRenderedPageBreak/>
        <w:t>4.מבנה הפרויקט</w:t>
      </w:r>
      <w:r w:rsidR="00747353">
        <w:rPr>
          <w:b/>
          <w:bCs/>
          <w:sz w:val="24"/>
          <w:szCs w:val="24"/>
          <w:u w:val="single"/>
          <w:lang w:val="en-US"/>
        </w:rPr>
        <w:t xml:space="preserve">- </w:t>
      </w:r>
      <w:r w:rsidR="00747353">
        <w:rPr>
          <w:rFonts w:hint="cs"/>
          <w:b/>
          <w:bCs/>
          <w:sz w:val="24"/>
          <w:szCs w:val="24"/>
          <w:u w:val="single"/>
          <w:rtl/>
          <w:lang w:val="en-US"/>
        </w:rPr>
        <w:t xml:space="preserve">א </w:t>
      </w:r>
      <w:r>
        <w:rPr>
          <w:rFonts w:hint="cs"/>
          <w:b/>
          <w:bCs/>
          <w:sz w:val="24"/>
          <w:szCs w:val="24"/>
          <w:u w:val="single"/>
          <w:rtl/>
          <w:lang w:val="en-US"/>
        </w:rPr>
        <w:t>:</w:t>
      </w:r>
    </w:p>
    <w:p w14:paraId="0959889B" w14:textId="77777777" w:rsidR="006732BE" w:rsidRPr="006732BE" w:rsidRDefault="006732BE" w:rsidP="006732BE">
      <w:pPr>
        <w:spacing w:line="360" w:lineRule="auto"/>
        <w:ind w:right="357"/>
        <w:rPr>
          <w:lang w:val="en-US"/>
        </w:rPr>
      </w:pPr>
      <w:proofErr w:type="spellStart"/>
      <w:r w:rsidRPr="006732BE">
        <w:rPr>
          <w:lang w:val="en-US"/>
        </w:rPr>
        <w:t>src</w:t>
      </w:r>
      <w:proofErr w:type="spellEnd"/>
      <w:r w:rsidRPr="006732BE">
        <w:rPr>
          <w:lang w:val="en-US"/>
        </w:rPr>
        <w:t>/</w:t>
      </w:r>
    </w:p>
    <w:p w14:paraId="4ADA5B1B" w14:textId="54071190" w:rsidR="006732BE" w:rsidRPr="006732BE" w:rsidRDefault="006732BE" w:rsidP="006732BE">
      <w:pPr>
        <w:spacing w:line="360" w:lineRule="auto"/>
        <w:ind w:right="357"/>
        <w:rPr>
          <w:lang w:val="en-US"/>
        </w:rPr>
      </w:pPr>
      <w:r w:rsidRPr="006732BE">
        <w:rPr>
          <w:lang w:val="en-US"/>
        </w:rPr>
        <w:t xml:space="preserve">├── assets/                        </w:t>
      </w:r>
      <w:r>
        <w:rPr>
          <w:lang w:val="en-US"/>
        </w:rPr>
        <w:t xml:space="preserve">          </w:t>
      </w:r>
      <w:r w:rsidRPr="006732BE">
        <w:rPr>
          <w:lang w:val="en-US"/>
        </w:rPr>
        <w:t># Static assets</w:t>
      </w:r>
    </w:p>
    <w:p w14:paraId="35E5E883" w14:textId="74D0C404" w:rsidR="006732BE" w:rsidRPr="006732BE" w:rsidRDefault="006732BE" w:rsidP="006732BE">
      <w:pPr>
        <w:spacing w:line="360" w:lineRule="auto"/>
        <w:ind w:right="357"/>
        <w:rPr>
          <w:lang w:val="en-US"/>
        </w:rPr>
      </w:pPr>
      <w:r w:rsidRPr="006732BE">
        <w:rPr>
          <w:lang w:val="en-US"/>
        </w:rPr>
        <w:t xml:space="preserve">│   └── </w:t>
      </w:r>
      <w:proofErr w:type="spellStart"/>
      <w:r w:rsidRPr="006732BE">
        <w:rPr>
          <w:lang w:val="en-US"/>
        </w:rPr>
        <w:t>react.svg</w:t>
      </w:r>
      <w:proofErr w:type="spellEnd"/>
      <w:r w:rsidRPr="006732BE">
        <w:rPr>
          <w:lang w:val="en-US"/>
        </w:rPr>
        <w:t xml:space="preserve">                  </w:t>
      </w:r>
      <w:r>
        <w:rPr>
          <w:lang w:val="en-US"/>
        </w:rPr>
        <w:t xml:space="preserve">       </w:t>
      </w:r>
      <w:r w:rsidR="00CA1466">
        <w:rPr>
          <w:lang w:val="en-US"/>
        </w:rPr>
        <w:t xml:space="preserve"> </w:t>
      </w:r>
      <w:r w:rsidRPr="006732BE">
        <w:rPr>
          <w:lang w:val="en-US"/>
        </w:rPr>
        <w:t># React logo</w:t>
      </w:r>
    </w:p>
    <w:p w14:paraId="5015AAED" w14:textId="0E8E090B" w:rsidR="006732BE" w:rsidRPr="006732BE" w:rsidRDefault="006732BE" w:rsidP="006732BE">
      <w:pPr>
        <w:spacing w:line="360" w:lineRule="auto"/>
        <w:ind w:right="357"/>
        <w:rPr>
          <w:lang w:val="en-US"/>
        </w:rPr>
      </w:pPr>
      <w:r w:rsidRPr="006732BE">
        <w:rPr>
          <w:lang w:val="en-US"/>
        </w:rPr>
        <w:t xml:space="preserve">├── components/                    </w:t>
      </w:r>
      <w:r>
        <w:rPr>
          <w:lang w:val="en-US"/>
        </w:rPr>
        <w:t xml:space="preserve">     </w:t>
      </w:r>
      <w:r w:rsidRPr="006732BE">
        <w:rPr>
          <w:lang w:val="en-US"/>
        </w:rPr>
        <w:t># React components</w:t>
      </w:r>
    </w:p>
    <w:p w14:paraId="6A4B2EEC" w14:textId="790A1701" w:rsidR="006732BE" w:rsidRPr="006732BE" w:rsidRDefault="006732BE" w:rsidP="006732BE">
      <w:pPr>
        <w:spacing w:line="360" w:lineRule="auto"/>
        <w:ind w:right="357"/>
        <w:rPr>
          <w:lang w:val="en-US"/>
        </w:rPr>
      </w:pPr>
      <w:r w:rsidRPr="006732BE">
        <w:rPr>
          <w:lang w:val="en-US"/>
        </w:rPr>
        <w:t xml:space="preserve">│   ├── content/                   </w:t>
      </w:r>
      <w:r>
        <w:rPr>
          <w:lang w:val="en-US"/>
        </w:rPr>
        <w:t xml:space="preserve">        </w:t>
      </w:r>
      <w:r w:rsidRPr="006732BE">
        <w:rPr>
          <w:lang w:val="en-US"/>
        </w:rPr>
        <w:t># Content-related components</w:t>
      </w:r>
    </w:p>
    <w:p w14:paraId="6153F1FE" w14:textId="59895849" w:rsidR="006732BE" w:rsidRPr="006732BE" w:rsidRDefault="006732BE" w:rsidP="006732BE">
      <w:pPr>
        <w:spacing w:line="360" w:lineRule="auto"/>
        <w:ind w:right="357"/>
        <w:rPr>
          <w:lang w:val="en-US"/>
        </w:rPr>
      </w:pPr>
      <w:r w:rsidRPr="006732BE">
        <w:rPr>
          <w:lang w:val="en-US"/>
        </w:rPr>
        <w:t xml:space="preserve">│   │   ├── energy/                </w:t>
      </w:r>
      <w:r>
        <w:rPr>
          <w:lang w:val="en-US"/>
        </w:rPr>
        <w:t xml:space="preserve">      </w:t>
      </w:r>
      <w:r w:rsidRPr="006732BE">
        <w:rPr>
          <w:lang w:val="en-US"/>
        </w:rPr>
        <w:t># Energy-related components</w:t>
      </w:r>
    </w:p>
    <w:p w14:paraId="6C778A71" w14:textId="050CDD30" w:rsidR="006732BE" w:rsidRPr="006732BE" w:rsidRDefault="006732BE" w:rsidP="006732BE">
      <w:pPr>
        <w:spacing w:line="360" w:lineRule="auto"/>
        <w:ind w:right="357"/>
        <w:rPr>
          <w:lang w:val="en-US"/>
        </w:rPr>
      </w:pPr>
      <w:r w:rsidRPr="006732BE">
        <w:rPr>
          <w:lang w:val="en-US"/>
        </w:rPr>
        <w:t xml:space="preserve">│   │   │   ├── </w:t>
      </w:r>
      <w:proofErr w:type="spellStart"/>
      <w:r w:rsidRPr="006732BE">
        <w:rPr>
          <w:lang w:val="en-US"/>
        </w:rPr>
        <w:t>ChartComp.jsx</w:t>
      </w:r>
      <w:proofErr w:type="spellEnd"/>
      <w:r w:rsidRPr="006732BE">
        <w:rPr>
          <w:lang w:val="en-US"/>
        </w:rPr>
        <w:t xml:space="preserve">     # Component for displaying charts</w:t>
      </w:r>
    </w:p>
    <w:p w14:paraId="410703D7" w14:textId="598E26CB" w:rsidR="006732BE" w:rsidRPr="006732BE" w:rsidRDefault="006732BE" w:rsidP="006732BE">
      <w:pPr>
        <w:spacing w:line="360" w:lineRule="auto"/>
        <w:ind w:right="357"/>
        <w:rPr>
          <w:lang w:val="en-US"/>
        </w:rPr>
      </w:pPr>
      <w:r w:rsidRPr="006732BE">
        <w:rPr>
          <w:lang w:val="en-US"/>
        </w:rPr>
        <w:t xml:space="preserve">│   │   │   ├── </w:t>
      </w:r>
      <w:proofErr w:type="spellStart"/>
      <w:r w:rsidRPr="006732BE">
        <w:rPr>
          <w:lang w:val="en-US"/>
        </w:rPr>
        <w:t>DataTable.jsx</w:t>
      </w:r>
      <w:proofErr w:type="spellEnd"/>
      <w:r w:rsidRPr="006732BE">
        <w:rPr>
          <w:lang w:val="en-US"/>
        </w:rPr>
        <w:t xml:space="preserve">      </w:t>
      </w:r>
      <w:r>
        <w:rPr>
          <w:lang w:val="en-US"/>
        </w:rPr>
        <w:t xml:space="preserve"> </w:t>
      </w:r>
      <w:r w:rsidRPr="006732BE">
        <w:rPr>
          <w:lang w:val="en-US"/>
        </w:rPr>
        <w:t># Component for displaying data in table format</w:t>
      </w:r>
    </w:p>
    <w:p w14:paraId="452B336F" w14:textId="27B78276" w:rsidR="006732BE" w:rsidRPr="006732BE" w:rsidRDefault="006732BE" w:rsidP="006732BE">
      <w:pPr>
        <w:spacing w:line="360" w:lineRule="auto"/>
        <w:ind w:right="357"/>
        <w:rPr>
          <w:lang w:val="en-US"/>
        </w:rPr>
      </w:pPr>
      <w:r w:rsidRPr="006732BE">
        <w:rPr>
          <w:lang w:val="en-US"/>
        </w:rPr>
        <w:t xml:space="preserve">│   │   │   ├── </w:t>
      </w:r>
      <w:proofErr w:type="spellStart"/>
      <w:r w:rsidRPr="006732BE">
        <w:rPr>
          <w:lang w:val="en-US"/>
        </w:rPr>
        <w:t>EnergyPage.jsx</w:t>
      </w:r>
      <w:proofErr w:type="spellEnd"/>
      <w:r w:rsidRPr="006732BE">
        <w:rPr>
          <w:lang w:val="en-US"/>
        </w:rPr>
        <w:t xml:space="preserve">   # Page for energy data display</w:t>
      </w:r>
    </w:p>
    <w:p w14:paraId="25610B7B" w14:textId="05D10FFE" w:rsidR="006732BE" w:rsidRPr="006732BE" w:rsidRDefault="006732BE" w:rsidP="006732BE">
      <w:pPr>
        <w:spacing w:line="360" w:lineRule="auto"/>
        <w:ind w:right="357"/>
        <w:rPr>
          <w:lang w:val="en-US"/>
        </w:rPr>
      </w:pPr>
      <w:r w:rsidRPr="006732BE">
        <w:rPr>
          <w:lang w:val="en-US"/>
        </w:rPr>
        <w:t xml:space="preserve">│   │   │   └── </w:t>
      </w:r>
      <w:proofErr w:type="spellStart"/>
      <w:r w:rsidRPr="006732BE">
        <w:rPr>
          <w:lang w:val="en-US"/>
        </w:rPr>
        <w:t>International.jsx</w:t>
      </w:r>
      <w:proofErr w:type="spellEnd"/>
      <w:r w:rsidRPr="006732BE">
        <w:rPr>
          <w:lang w:val="en-US"/>
        </w:rPr>
        <w:t xml:space="preserve">  </w:t>
      </w:r>
      <w:r>
        <w:rPr>
          <w:lang w:val="en-US"/>
        </w:rPr>
        <w:t xml:space="preserve"> </w:t>
      </w:r>
      <w:r w:rsidRPr="006732BE">
        <w:rPr>
          <w:lang w:val="en-US"/>
        </w:rPr>
        <w:t># Page for international energy data</w:t>
      </w:r>
    </w:p>
    <w:p w14:paraId="17024594" w14:textId="259E0A01" w:rsidR="006732BE" w:rsidRPr="006732BE" w:rsidRDefault="006732BE" w:rsidP="006732BE">
      <w:pPr>
        <w:spacing w:line="360" w:lineRule="auto"/>
        <w:ind w:right="357"/>
        <w:rPr>
          <w:lang w:val="en-US"/>
        </w:rPr>
      </w:pPr>
      <w:r w:rsidRPr="006732BE">
        <w:rPr>
          <w:lang w:val="en-US"/>
        </w:rPr>
        <w:t xml:space="preserve">│   │   └── </w:t>
      </w:r>
      <w:proofErr w:type="spellStart"/>
      <w:r w:rsidRPr="006732BE">
        <w:rPr>
          <w:lang w:val="en-US"/>
        </w:rPr>
        <w:t>About.jsx</w:t>
      </w:r>
      <w:proofErr w:type="spellEnd"/>
      <w:r w:rsidRPr="006732BE">
        <w:rPr>
          <w:lang w:val="en-US"/>
        </w:rPr>
        <w:t xml:space="preserve">              </w:t>
      </w:r>
      <w:r>
        <w:rPr>
          <w:lang w:val="en-US"/>
        </w:rPr>
        <w:t xml:space="preserve">    </w:t>
      </w:r>
      <w:r w:rsidRPr="006732BE">
        <w:rPr>
          <w:lang w:val="en-US"/>
        </w:rPr>
        <w:t># About Us page component</w:t>
      </w:r>
    </w:p>
    <w:p w14:paraId="4D33F4B7" w14:textId="07CACEC6" w:rsidR="006732BE" w:rsidRPr="006732BE" w:rsidRDefault="006732BE" w:rsidP="006732BE">
      <w:pPr>
        <w:spacing w:line="360" w:lineRule="auto"/>
        <w:ind w:right="357"/>
        <w:rPr>
          <w:lang w:val="en-US"/>
        </w:rPr>
      </w:pPr>
      <w:r w:rsidRPr="006732BE">
        <w:rPr>
          <w:lang w:val="en-US"/>
        </w:rPr>
        <w:t xml:space="preserve">│   │   └── </w:t>
      </w:r>
      <w:proofErr w:type="spellStart"/>
      <w:r w:rsidRPr="006732BE">
        <w:rPr>
          <w:lang w:val="en-US"/>
        </w:rPr>
        <w:t>Contact.jsx</w:t>
      </w:r>
      <w:proofErr w:type="spellEnd"/>
      <w:r w:rsidRPr="006732BE">
        <w:rPr>
          <w:lang w:val="en-US"/>
        </w:rPr>
        <w:t xml:space="preserve">            </w:t>
      </w:r>
      <w:r>
        <w:rPr>
          <w:lang w:val="en-US"/>
        </w:rPr>
        <w:t xml:space="preserve">   </w:t>
      </w:r>
      <w:r w:rsidRPr="006732BE">
        <w:rPr>
          <w:lang w:val="en-US"/>
        </w:rPr>
        <w:t># Contact Us page component</w:t>
      </w:r>
    </w:p>
    <w:p w14:paraId="5D3FE1ED" w14:textId="2F4C9331" w:rsidR="006732BE" w:rsidRPr="006732BE" w:rsidRDefault="006732BE" w:rsidP="006732BE">
      <w:pPr>
        <w:spacing w:line="360" w:lineRule="auto"/>
        <w:ind w:right="357"/>
        <w:rPr>
          <w:lang w:val="en-US"/>
        </w:rPr>
      </w:pPr>
      <w:r w:rsidRPr="006732BE">
        <w:rPr>
          <w:lang w:val="en-US"/>
        </w:rPr>
        <w:t xml:space="preserve">│   │   └── </w:t>
      </w:r>
      <w:proofErr w:type="spellStart"/>
      <w:r w:rsidRPr="006732BE">
        <w:rPr>
          <w:lang w:val="en-US"/>
        </w:rPr>
        <w:t>Content.jsx</w:t>
      </w:r>
      <w:proofErr w:type="spellEnd"/>
      <w:r w:rsidRPr="006732BE">
        <w:rPr>
          <w:lang w:val="en-US"/>
        </w:rPr>
        <w:t xml:space="preserve">            </w:t>
      </w:r>
      <w:r>
        <w:rPr>
          <w:lang w:val="en-US"/>
        </w:rPr>
        <w:t xml:space="preserve">   </w:t>
      </w:r>
      <w:r w:rsidRPr="006732BE">
        <w:rPr>
          <w:lang w:val="en-US"/>
        </w:rPr>
        <w:t># Main content component</w:t>
      </w:r>
    </w:p>
    <w:p w14:paraId="76CB2BF1" w14:textId="4A761691" w:rsidR="006732BE" w:rsidRPr="006732BE" w:rsidRDefault="006732BE" w:rsidP="006732BE">
      <w:pPr>
        <w:spacing w:line="360" w:lineRule="auto"/>
        <w:ind w:right="357"/>
        <w:rPr>
          <w:lang w:val="en-US"/>
        </w:rPr>
      </w:pPr>
      <w:r w:rsidRPr="006732BE">
        <w:rPr>
          <w:lang w:val="en-US"/>
        </w:rPr>
        <w:t xml:space="preserve">│   ├── </w:t>
      </w:r>
      <w:proofErr w:type="spellStart"/>
      <w:r w:rsidRPr="006732BE">
        <w:rPr>
          <w:lang w:val="en-US"/>
        </w:rPr>
        <w:t>Footer.jsx</w:t>
      </w:r>
      <w:proofErr w:type="spellEnd"/>
      <w:r w:rsidRPr="006732BE">
        <w:rPr>
          <w:lang w:val="en-US"/>
        </w:rPr>
        <w:t xml:space="preserve">                 </w:t>
      </w:r>
      <w:r>
        <w:rPr>
          <w:lang w:val="en-US"/>
        </w:rPr>
        <w:t xml:space="preserve">     </w:t>
      </w:r>
      <w:r w:rsidRPr="006732BE">
        <w:rPr>
          <w:lang w:val="en-US"/>
        </w:rPr>
        <w:t># Footer component</w:t>
      </w:r>
    </w:p>
    <w:p w14:paraId="6B61BD80" w14:textId="65FC028A" w:rsidR="006732BE" w:rsidRPr="006732BE" w:rsidRDefault="006732BE" w:rsidP="006732BE">
      <w:pPr>
        <w:spacing w:line="360" w:lineRule="auto"/>
        <w:ind w:right="357"/>
        <w:rPr>
          <w:lang w:val="en-US"/>
        </w:rPr>
      </w:pPr>
      <w:r w:rsidRPr="006732BE">
        <w:rPr>
          <w:lang w:val="en-US"/>
        </w:rPr>
        <w:t xml:space="preserve">│   ├── </w:t>
      </w:r>
      <w:proofErr w:type="spellStart"/>
      <w:r w:rsidRPr="006732BE">
        <w:rPr>
          <w:lang w:val="en-US"/>
        </w:rPr>
        <w:t>HomePage.jsx</w:t>
      </w:r>
      <w:proofErr w:type="spellEnd"/>
      <w:r w:rsidRPr="006732BE">
        <w:rPr>
          <w:lang w:val="en-US"/>
        </w:rPr>
        <w:t xml:space="preserve">             </w:t>
      </w:r>
      <w:r>
        <w:rPr>
          <w:lang w:val="en-US"/>
        </w:rPr>
        <w:t xml:space="preserve"> </w:t>
      </w:r>
      <w:r w:rsidRPr="006732BE">
        <w:rPr>
          <w:lang w:val="en-US"/>
        </w:rPr>
        <w:t># Homepage component</w:t>
      </w:r>
    </w:p>
    <w:p w14:paraId="1FAFC892" w14:textId="23A75887" w:rsidR="006732BE" w:rsidRPr="006732BE" w:rsidRDefault="006732BE" w:rsidP="006732BE">
      <w:pPr>
        <w:spacing w:line="360" w:lineRule="auto"/>
        <w:ind w:right="357"/>
        <w:rPr>
          <w:lang w:val="en-US"/>
        </w:rPr>
      </w:pPr>
      <w:r w:rsidRPr="006732BE">
        <w:rPr>
          <w:lang w:val="en-US"/>
        </w:rPr>
        <w:t xml:space="preserve">│   ├── </w:t>
      </w:r>
      <w:proofErr w:type="spellStart"/>
      <w:r w:rsidRPr="006732BE">
        <w:rPr>
          <w:lang w:val="en-US"/>
        </w:rPr>
        <w:t>NavBar.jsx</w:t>
      </w:r>
      <w:proofErr w:type="spellEnd"/>
      <w:r w:rsidRPr="006732BE">
        <w:rPr>
          <w:lang w:val="en-US"/>
        </w:rPr>
        <w:t xml:space="preserve">                 </w:t>
      </w:r>
      <w:r>
        <w:rPr>
          <w:lang w:val="en-US"/>
        </w:rPr>
        <w:t xml:space="preserve">   </w:t>
      </w:r>
      <w:r w:rsidRPr="006732BE">
        <w:rPr>
          <w:lang w:val="en-US"/>
        </w:rPr>
        <w:t># Navigation bar component</w:t>
      </w:r>
    </w:p>
    <w:p w14:paraId="35AE4043" w14:textId="070D6EF7" w:rsidR="006732BE" w:rsidRPr="006732BE" w:rsidRDefault="006732BE" w:rsidP="006732BE">
      <w:pPr>
        <w:spacing w:line="360" w:lineRule="auto"/>
        <w:ind w:right="357"/>
        <w:rPr>
          <w:lang w:val="en-US"/>
        </w:rPr>
      </w:pPr>
      <w:r w:rsidRPr="006732BE">
        <w:rPr>
          <w:lang w:val="en-US"/>
        </w:rPr>
        <w:t xml:space="preserve">├── utils/                         </w:t>
      </w:r>
      <w:r>
        <w:rPr>
          <w:lang w:val="en-US"/>
        </w:rPr>
        <w:t xml:space="preserve">          </w:t>
      </w:r>
      <w:r w:rsidRPr="006732BE">
        <w:rPr>
          <w:lang w:val="en-US"/>
        </w:rPr>
        <w:t># Utility functions</w:t>
      </w:r>
    </w:p>
    <w:p w14:paraId="78E41F28" w14:textId="5F05F16A" w:rsidR="006732BE" w:rsidRPr="006732BE" w:rsidRDefault="006732BE" w:rsidP="006732BE">
      <w:pPr>
        <w:spacing w:line="360" w:lineRule="auto"/>
        <w:ind w:right="357"/>
        <w:rPr>
          <w:lang w:val="en-US"/>
        </w:rPr>
      </w:pPr>
      <w:r w:rsidRPr="006732BE">
        <w:rPr>
          <w:lang w:val="en-US"/>
        </w:rPr>
        <w:t xml:space="preserve">│   ├── DataUtils.js               </w:t>
      </w:r>
      <w:r>
        <w:rPr>
          <w:lang w:val="en-US"/>
        </w:rPr>
        <w:t xml:space="preserve">    </w:t>
      </w:r>
      <w:r w:rsidRPr="006732BE">
        <w:rPr>
          <w:lang w:val="en-US"/>
        </w:rPr>
        <w:t># Utility functions for data processing</w:t>
      </w:r>
    </w:p>
    <w:p w14:paraId="628C330C" w14:textId="020B4B99" w:rsidR="006732BE" w:rsidRPr="006732BE" w:rsidRDefault="006732BE" w:rsidP="006732BE">
      <w:pPr>
        <w:spacing w:line="360" w:lineRule="auto"/>
        <w:ind w:right="357"/>
        <w:rPr>
          <w:lang w:val="en-US"/>
        </w:rPr>
      </w:pPr>
      <w:r w:rsidRPr="006732BE">
        <w:rPr>
          <w:lang w:val="en-US"/>
        </w:rPr>
        <w:t>│   ├── NaturalGasUtils.js        # Utility functions for natural gas data processing</w:t>
      </w:r>
    </w:p>
    <w:p w14:paraId="378F3464" w14:textId="75D33BF3" w:rsidR="006732BE" w:rsidRPr="006732BE" w:rsidRDefault="006732BE" w:rsidP="006732BE">
      <w:pPr>
        <w:spacing w:line="360" w:lineRule="auto"/>
        <w:ind w:right="357"/>
        <w:rPr>
          <w:lang w:val="en-US"/>
        </w:rPr>
      </w:pPr>
      <w:r w:rsidRPr="006732BE">
        <w:rPr>
          <w:lang w:val="en-US"/>
        </w:rPr>
        <w:t xml:space="preserve">├── </w:t>
      </w:r>
      <w:proofErr w:type="spellStart"/>
      <w:r w:rsidRPr="006732BE">
        <w:rPr>
          <w:lang w:val="en-US"/>
        </w:rPr>
        <w:t>App.jsx</w:t>
      </w:r>
      <w:proofErr w:type="spellEnd"/>
      <w:r w:rsidRPr="006732BE">
        <w:rPr>
          <w:lang w:val="en-US"/>
        </w:rPr>
        <w:t xml:space="preserve">                        </w:t>
      </w:r>
      <w:r>
        <w:rPr>
          <w:lang w:val="en-US"/>
        </w:rPr>
        <w:t xml:space="preserve">      </w:t>
      </w:r>
      <w:r w:rsidRPr="006732BE">
        <w:rPr>
          <w:lang w:val="en-US"/>
        </w:rPr>
        <w:t># Main App component</w:t>
      </w:r>
    </w:p>
    <w:p w14:paraId="0BD9C2CA" w14:textId="77ECA514" w:rsidR="006732BE" w:rsidRPr="006732BE" w:rsidRDefault="006732BE" w:rsidP="006732BE">
      <w:pPr>
        <w:spacing w:line="360" w:lineRule="auto"/>
        <w:ind w:right="357"/>
        <w:rPr>
          <w:lang w:val="en-US"/>
        </w:rPr>
      </w:pPr>
      <w:r w:rsidRPr="006732BE">
        <w:rPr>
          <w:lang w:val="en-US"/>
        </w:rPr>
        <w:t xml:space="preserve">├── index.css                      </w:t>
      </w:r>
      <w:r>
        <w:rPr>
          <w:lang w:val="en-US"/>
        </w:rPr>
        <w:t xml:space="preserve">     </w:t>
      </w:r>
      <w:r w:rsidRPr="006732BE">
        <w:rPr>
          <w:lang w:val="en-US"/>
        </w:rPr>
        <w:t># Global CSS styling using TailwindCSS</w:t>
      </w:r>
    </w:p>
    <w:p w14:paraId="3C12666C" w14:textId="06E496DD" w:rsidR="006732BE" w:rsidRPr="006732BE" w:rsidRDefault="006732BE" w:rsidP="006732BE">
      <w:pPr>
        <w:spacing w:line="360" w:lineRule="auto"/>
        <w:ind w:right="357"/>
        <w:rPr>
          <w:lang w:val="en-US"/>
        </w:rPr>
      </w:pPr>
      <w:r w:rsidRPr="006732BE">
        <w:rPr>
          <w:lang w:val="en-US"/>
        </w:rPr>
        <w:t xml:space="preserve">├── </w:t>
      </w:r>
      <w:proofErr w:type="spellStart"/>
      <w:r w:rsidRPr="006732BE">
        <w:rPr>
          <w:lang w:val="en-US"/>
        </w:rPr>
        <w:t>main.jsx</w:t>
      </w:r>
      <w:proofErr w:type="spellEnd"/>
      <w:r w:rsidRPr="006732BE">
        <w:rPr>
          <w:lang w:val="en-US"/>
        </w:rPr>
        <w:t xml:space="preserve">                       </w:t>
      </w:r>
      <w:r>
        <w:rPr>
          <w:lang w:val="en-US"/>
        </w:rPr>
        <w:t xml:space="preserve">      </w:t>
      </w:r>
      <w:r w:rsidRPr="006732BE">
        <w:rPr>
          <w:lang w:val="en-US"/>
        </w:rPr>
        <w:t># Entry point of the React application</w:t>
      </w:r>
    </w:p>
    <w:p w14:paraId="28F00910" w14:textId="7351D1DE" w:rsidR="006732BE" w:rsidRPr="006732BE" w:rsidRDefault="006732BE" w:rsidP="006732BE">
      <w:pPr>
        <w:spacing w:line="360" w:lineRule="auto"/>
        <w:ind w:right="357"/>
        <w:rPr>
          <w:lang w:val="en-US"/>
        </w:rPr>
      </w:pPr>
      <w:r w:rsidRPr="006732BE">
        <w:rPr>
          <w:lang w:val="en-US"/>
        </w:rPr>
        <w:t>├─</w:t>
      </w:r>
      <w:proofErr w:type="gramStart"/>
      <w:r w:rsidRPr="006732BE">
        <w:rPr>
          <w:lang w:val="en-US"/>
        </w:rPr>
        <w:t>─ .</w:t>
      </w:r>
      <w:proofErr w:type="spellStart"/>
      <w:proofErr w:type="gramEnd"/>
      <w:r w:rsidRPr="006732BE">
        <w:rPr>
          <w:lang w:val="en-US"/>
        </w:rPr>
        <w:t>eslintrc.cjs</w:t>
      </w:r>
      <w:proofErr w:type="spellEnd"/>
      <w:r w:rsidRPr="006732BE">
        <w:rPr>
          <w:lang w:val="en-US"/>
        </w:rPr>
        <w:t xml:space="preserve">                  </w:t>
      </w:r>
      <w:r>
        <w:rPr>
          <w:lang w:val="en-US"/>
        </w:rPr>
        <w:t xml:space="preserve">      </w:t>
      </w:r>
      <w:r w:rsidRPr="006732BE">
        <w:rPr>
          <w:lang w:val="en-US"/>
        </w:rPr>
        <w:t># ESLint configuration file</w:t>
      </w:r>
    </w:p>
    <w:p w14:paraId="1B987DC3" w14:textId="395D4288" w:rsidR="006732BE" w:rsidRPr="006732BE" w:rsidRDefault="006732BE" w:rsidP="006732BE">
      <w:pPr>
        <w:spacing w:line="360" w:lineRule="auto"/>
        <w:ind w:right="357"/>
        <w:rPr>
          <w:lang w:val="en-US"/>
        </w:rPr>
      </w:pPr>
      <w:r w:rsidRPr="006732BE">
        <w:rPr>
          <w:lang w:val="en-US"/>
        </w:rPr>
        <w:t>├─</w:t>
      </w:r>
      <w:proofErr w:type="gramStart"/>
      <w:r w:rsidRPr="006732BE">
        <w:rPr>
          <w:lang w:val="en-US"/>
        </w:rPr>
        <w:t>─ .</w:t>
      </w:r>
      <w:proofErr w:type="spellStart"/>
      <w:r w:rsidRPr="006732BE">
        <w:rPr>
          <w:lang w:val="en-US"/>
        </w:rPr>
        <w:t>gitignore</w:t>
      </w:r>
      <w:proofErr w:type="spellEnd"/>
      <w:proofErr w:type="gramEnd"/>
      <w:r w:rsidRPr="006732BE">
        <w:rPr>
          <w:lang w:val="en-US"/>
        </w:rPr>
        <w:t xml:space="preserve">                     </w:t>
      </w:r>
      <w:r>
        <w:rPr>
          <w:lang w:val="en-US"/>
        </w:rPr>
        <w:t xml:space="preserve">      </w:t>
      </w:r>
      <w:r w:rsidRPr="006732BE">
        <w:rPr>
          <w:lang w:val="en-US"/>
        </w:rPr>
        <w:t># Git ignore file</w:t>
      </w:r>
    </w:p>
    <w:p w14:paraId="441D583D" w14:textId="12076320" w:rsidR="006732BE" w:rsidRPr="006732BE" w:rsidRDefault="006732BE" w:rsidP="006732BE">
      <w:pPr>
        <w:spacing w:line="360" w:lineRule="auto"/>
        <w:ind w:right="357"/>
        <w:rPr>
          <w:lang w:val="en-US"/>
        </w:rPr>
      </w:pPr>
      <w:r w:rsidRPr="006732BE">
        <w:rPr>
          <w:lang w:val="en-US"/>
        </w:rPr>
        <w:t xml:space="preserve">├── index.html                    </w:t>
      </w:r>
      <w:r>
        <w:rPr>
          <w:lang w:val="en-US"/>
        </w:rPr>
        <w:t xml:space="preserve">    </w:t>
      </w:r>
      <w:r w:rsidRPr="006732BE">
        <w:rPr>
          <w:lang w:val="en-US"/>
        </w:rPr>
        <w:t xml:space="preserve"> # HTML template file</w:t>
      </w:r>
    </w:p>
    <w:p w14:paraId="34CEF10E" w14:textId="407275E0" w:rsidR="006732BE" w:rsidRPr="006732BE" w:rsidRDefault="006732BE" w:rsidP="006732BE">
      <w:pPr>
        <w:spacing w:line="360" w:lineRule="auto"/>
        <w:ind w:right="357"/>
        <w:rPr>
          <w:lang w:val="en-US"/>
        </w:rPr>
      </w:pPr>
      <w:r w:rsidRPr="006732BE">
        <w:rPr>
          <w:lang w:val="en-US"/>
        </w:rPr>
        <w:t xml:space="preserve">├── </w:t>
      </w:r>
      <w:proofErr w:type="spellStart"/>
      <w:proofErr w:type="gramStart"/>
      <w:r w:rsidRPr="006732BE">
        <w:rPr>
          <w:lang w:val="en-US"/>
        </w:rPr>
        <w:t>package.json</w:t>
      </w:r>
      <w:proofErr w:type="spellEnd"/>
      <w:proofErr w:type="gramEnd"/>
      <w:r w:rsidRPr="006732BE">
        <w:rPr>
          <w:lang w:val="en-US"/>
        </w:rPr>
        <w:t xml:space="preserve">                   </w:t>
      </w:r>
      <w:r>
        <w:rPr>
          <w:lang w:val="en-US"/>
        </w:rPr>
        <w:t xml:space="preserve"> </w:t>
      </w:r>
      <w:r w:rsidRPr="006732BE">
        <w:rPr>
          <w:lang w:val="en-US"/>
        </w:rPr>
        <w:t># Project metadata and dependencies</w:t>
      </w:r>
    </w:p>
    <w:p w14:paraId="02027836" w14:textId="45773B9E" w:rsidR="006732BE" w:rsidRPr="006732BE" w:rsidRDefault="006732BE" w:rsidP="006732BE">
      <w:pPr>
        <w:spacing w:line="360" w:lineRule="auto"/>
        <w:ind w:right="357"/>
        <w:rPr>
          <w:lang w:val="en-US"/>
        </w:rPr>
      </w:pPr>
      <w:r w:rsidRPr="006732BE">
        <w:rPr>
          <w:lang w:val="en-US"/>
        </w:rPr>
        <w:t>├── package-</w:t>
      </w:r>
      <w:proofErr w:type="spellStart"/>
      <w:proofErr w:type="gramStart"/>
      <w:r w:rsidRPr="006732BE">
        <w:rPr>
          <w:lang w:val="en-US"/>
        </w:rPr>
        <w:t>lock.json</w:t>
      </w:r>
      <w:proofErr w:type="spellEnd"/>
      <w:proofErr w:type="gramEnd"/>
      <w:r w:rsidRPr="006732BE">
        <w:rPr>
          <w:lang w:val="en-US"/>
        </w:rPr>
        <w:t xml:space="preserve">            # </w:t>
      </w:r>
      <w:proofErr w:type="spellStart"/>
      <w:r w:rsidRPr="006732BE">
        <w:rPr>
          <w:lang w:val="en-US"/>
        </w:rPr>
        <w:t>Lockfile</w:t>
      </w:r>
      <w:proofErr w:type="spellEnd"/>
      <w:r w:rsidRPr="006732BE">
        <w:rPr>
          <w:lang w:val="en-US"/>
        </w:rPr>
        <w:t xml:space="preserve"> for </w:t>
      </w:r>
      <w:proofErr w:type="spellStart"/>
      <w:r w:rsidRPr="006732BE">
        <w:rPr>
          <w:lang w:val="en-US"/>
        </w:rPr>
        <w:t>npm</w:t>
      </w:r>
      <w:proofErr w:type="spellEnd"/>
      <w:r w:rsidRPr="006732BE">
        <w:rPr>
          <w:lang w:val="en-US"/>
        </w:rPr>
        <w:t xml:space="preserve"> dependencies</w:t>
      </w:r>
    </w:p>
    <w:p w14:paraId="33CA6617" w14:textId="77777777" w:rsidR="006732BE" w:rsidRPr="006732BE" w:rsidRDefault="006732BE" w:rsidP="006732BE">
      <w:pPr>
        <w:spacing w:line="360" w:lineRule="auto"/>
        <w:ind w:right="357"/>
        <w:rPr>
          <w:lang w:val="en-US"/>
        </w:rPr>
      </w:pPr>
      <w:r w:rsidRPr="006732BE">
        <w:rPr>
          <w:lang w:val="en-US"/>
        </w:rPr>
        <w:t xml:space="preserve">├── </w:t>
      </w:r>
      <w:proofErr w:type="spellStart"/>
      <w:r w:rsidRPr="006732BE">
        <w:rPr>
          <w:lang w:val="en-US"/>
        </w:rPr>
        <w:t>postcss.config.cjs</w:t>
      </w:r>
      <w:proofErr w:type="spellEnd"/>
      <w:r w:rsidRPr="006732BE">
        <w:rPr>
          <w:lang w:val="en-US"/>
        </w:rPr>
        <w:t xml:space="preserve">             # PostCSS configuration file</w:t>
      </w:r>
    </w:p>
    <w:p w14:paraId="76BB5C38" w14:textId="77A8C0D1" w:rsidR="006732BE" w:rsidRPr="006732BE" w:rsidRDefault="006732BE" w:rsidP="006732BE">
      <w:pPr>
        <w:spacing w:line="360" w:lineRule="auto"/>
        <w:ind w:right="357"/>
        <w:rPr>
          <w:lang w:val="en-US"/>
        </w:rPr>
      </w:pPr>
      <w:r w:rsidRPr="006732BE">
        <w:rPr>
          <w:lang w:val="en-US"/>
        </w:rPr>
        <w:t>├── README.md                    # Project overview and instructions</w:t>
      </w:r>
    </w:p>
    <w:p w14:paraId="0CCDB55A" w14:textId="401B0B05" w:rsidR="006732BE" w:rsidRPr="006732BE" w:rsidRDefault="006732BE" w:rsidP="006732BE">
      <w:pPr>
        <w:spacing w:line="360" w:lineRule="auto"/>
        <w:ind w:right="357"/>
        <w:rPr>
          <w:lang w:val="en-US"/>
        </w:rPr>
      </w:pPr>
      <w:r w:rsidRPr="006732BE">
        <w:rPr>
          <w:lang w:val="en-US"/>
        </w:rPr>
        <w:t xml:space="preserve">├── </w:t>
      </w:r>
      <w:proofErr w:type="spellStart"/>
      <w:r w:rsidRPr="006732BE">
        <w:rPr>
          <w:lang w:val="en-US"/>
        </w:rPr>
        <w:t>tailwind.config.cjs</w:t>
      </w:r>
      <w:proofErr w:type="spellEnd"/>
      <w:r w:rsidRPr="006732BE">
        <w:rPr>
          <w:lang w:val="en-US"/>
        </w:rPr>
        <w:t xml:space="preserve">           </w:t>
      </w:r>
      <w:r>
        <w:rPr>
          <w:lang w:val="en-US"/>
        </w:rPr>
        <w:t xml:space="preserve"> </w:t>
      </w:r>
      <w:r w:rsidRPr="006732BE">
        <w:rPr>
          <w:lang w:val="en-US"/>
        </w:rPr>
        <w:t xml:space="preserve"> # TailwindCSS configuration file</w:t>
      </w:r>
    </w:p>
    <w:p w14:paraId="5D50A5EE" w14:textId="0EAFDEA1" w:rsidR="006732BE" w:rsidRPr="006732BE" w:rsidRDefault="006732BE" w:rsidP="006732BE">
      <w:pPr>
        <w:spacing w:line="360" w:lineRule="auto"/>
        <w:ind w:right="357"/>
        <w:rPr>
          <w:lang w:val="en-US"/>
        </w:rPr>
      </w:pPr>
      <w:r w:rsidRPr="006732BE">
        <w:rPr>
          <w:lang w:val="en-US"/>
        </w:rPr>
        <w:t xml:space="preserve">├── vite.config.js                 </w:t>
      </w:r>
      <w:r>
        <w:rPr>
          <w:lang w:val="en-US"/>
        </w:rPr>
        <w:t xml:space="preserve">    </w:t>
      </w:r>
      <w:r w:rsidRPr="006732BE">
        <w:rPr>
          <w:lang w:val="en-US"/>
        </w:rPr>
        <w:t># Vite configuration file</w:t>
      </w:r>
    </w:p>
    <w:p w14:paraId="26F49C17" w14:textId="2B42352E" w:rsidR="001320BA" w:rsidRPr="001320BA" w:rsidRDefault="001320BA" w:rsidP="001320BA">
      <w:pPr>
        <w:pStyle w:val="Heading3"/>
        <w:rPr>
          <w:color w:val="000000"/>
          <w:u w:val="single"/>
        </w:rPr>
      </w:pPr>
      <w:r w:rsidRPr="001320BA">
        <w:rPr>
          <w:color w:val="000000"/>
          <w:u w:val="single"/>
        </w:rPr>
        <w:lastRenderedPageBreak/>
        <w:t>Explanation:</w:t>
      </w:r>
    </w:p>
    <w:p w14:paraId="1114DFB3" w14:textId="77777777" w:rsidR="001320BA" w:rsidRPr="001320BA" w:rsidRDefault="001320BA" w:rsidP="001320BA">
      <w:pPr>
        <w:numPr>
          <w:ilvl w:val="0"/>
          <w:numId w:val="6"/>
        </w:numPr>
        <w:spacing w:before="100" w:beforeAutospacing="1" w:after="100" w:afterAutospacing="1" w:line="240" w:lineRule="auto"/>
        <w:rPr>
          <w:rFonts w:asciiTheme="minorBidi" w:hAnsiTheme="minorBidi" w:cstheme="minorBidi"/>
          <w:color w:val="000000"/>
        </w:rPr>
      </w:pPr>
      <w:proofErr w:type="spellStart"/>
      <w:r w:rsidRPr="001320BA">
        <w:rPr>
          <w:rStyle w:val="Strong"/>
          <w:rFonts w:asciiTheme="minorBidi" w:hAnsiTheme="minorBidi" w:cstheme="minorBidi"/>
          <w:color w:val="000000"/>
        </w:rPr>
        <w:t>src</w:t>
      </w:r>
      <w:proofErr w:type="spellEnd"/>
      <w:r w:rsidRPr="001320BA">
        <w:rPr>
          <w:rStyle w:val="Strong"/>
          <w:rFonts w:asciiTheme="minorBidi" w:hAnsiTheme="minorBidi" w:cstheme="minorBidi"/>
          <w:color w:val="000000"/>
        </w:rPr>
        <w:t>/assets/</w:t>
      </w:r>
      <w:r w:rsidRPr="001320BA">
        <w:rPr>
          <w:rFonts w:asciiTheme="minorBidi" w:hAnsiTheme="minorBidi" w:cstheme="minorBidi"/>
          <w:color w:val="000000"/>
        </w:rPr>
        <w:t>: Contains static assets like images.</w:t>
      </w:r>
    </w:p>
    <w:p w14:paraId="68D67FC3" w14:textId="77777777" w:rsidR="001320BA" w:rsidRPr="001320BA" w:rsidRDefault="001320BA" w:rsidP="001320BA">
      <w:pPr>
        <w:numPr>
          <w:ilvl w:val="0"/>
          <w:numId w:val="6"/>
        </w:numPr>
        <w:spacing w:before="100" w:beforeAutospacing="1" w:after="100" w:afterAutospacing="1" w:line="240" w:lineRule="auto"/>
        <w:rPr>
          <w:rFonts w:asciiTheme="minorBidi" w:hAnsiTheme="minorBidi" w:cstheme="minorBidi"/>
          <w:color w:val="000000"/>
        </w:rPr>
      </w:pPr>
      <w:proofErr w:type="spellStart"/>
      <w:r w:rsidRPr="001320BA">
        <w:rPr>
          <w:rStyle w:val="Strong"/>
          <w:rFonts w:asciiTheme="minorBidi" w:hAnsiTheme="minorBidi" w:cstheme="minorBidi"/>
          <w:color w:val="000000"/>
        </w:rPr>
        <w:t>src</w:t>
      </w:r>
      <w:proofErr w:type="spellEnd"/>
      <w:r w:rsidRPr="001320BA">
        <w:rPr>
          <w:rStyle w:val="Strong"/>
          <w:rFonts w:asciiTheme="minorBidi" w:hAnsiTheme="minorBidi" w:cstheme="minorBidi"/>
          <w:color w:val="000000"/>
        </w:rPr>
        <w:t>/components/</w:t>
      </w:r>
      <w:r w:rsidRPr="001320BA">
        <w:rPr>
          <w:rFonts w:asciiTheme="minorBidi" w:hAnsiTheme="minorBidi" w:cstheme="minorBidi"/>
          <w:color w:val="000000"/>
        </w:rPr>
        <w:t>: Contains React components organized into subdirectories:</w:t>
      </w:r>
    </w:p>
    <w:p w14:paraId="07F03C5A" w14:textId="77777777" w:rsidR="001320BA" w:rsidRPr="001320BA" w:rsidRDefault="001320BA" w:rsidP="001320BA">
      <w:pPr>
        <w:numPr>
          <w:ilvl w:val="1"/>
          <w:numId w:val="6"/>
        </w:numPr>
        <w:spacing w:before="100" w:beforeAutospacing="1" w:after="100" w:afterAutospacing="1" w:line="240" w:lineRule="auto"/>
        <w:rPr>
          <w:rFonts w:asciiTheme="minorBidi" w:hAnsiTheme="minorBidi" w:cstheme="minorBidi"/>
          <w:color w:val="000000"/>
        </w:rPr>
      </w:pPr>
      <w:r w:rsidRPr="001320BA">
        <w:rPr>
          <w:rStyle w:val="Strong"/>
          <w:rFonts w:asciiTheme="minorBidi" w:hAnsiTheme="minorBidi" w:cstheme="minorBidi"/>
          <w:color w:val="000000"/>
        </w:rPr>
        <w:t>content/energy/</w:t>
      </w:r>
      <w:r w:rsidRPr="001320BA">
        <w:rPr>
          <w:rFonts w:asciiTheme="minorBidi" w:hAnsiTheme="minorBidi" w:cstheme="minorBidi"/>
          <w:color w:val="000000"/>
        </w:rPr>
        <w:t>: Holds components related to energy data visualization.</w:t>
      </w:r>
    </w:p>
    <w:p w14:paraId="2647FA60" w14:textId="77777777" w:rsidR="001320BA" w:rsidRPr="001320BA" w:rsidRDefault="001320BA" w:rsidP="001320BA">
      <w:pPr>
        <w:numPr>
          <w:ilvl w:val="1"/>
          <w:numId w:val="6"/>
        </w:numPr>
        <w:spacing w:before="100" w:beforeAutospacing="1" w:after="100" w:afterAutospacing="1" w:line="240" w:lineRule="auto"/>
        <w:rPr>
          <w:rFonts w:asciiTheme="minorBidi" w:hAnsiTheme="minorBidi" w:cstheme="minorBidi"/>
          <w:color w:val="000000"/>
        </w:rPr>
      </w:pPr>
      <w:r w:rsidRPr="001320BA">
        <w:rPr>
          <w:rStyle w:val="Strong"/>
          <w:rFonts w:asciiTheme="minorBidi" w:hAnsiTheme="minorBidi" w:cstheme="minorBidi"/>
          <w:color w:val="000000"/>
        </w:rPr>
        <w:t>content/</w:t>
      </w:r>
      <w:r w:rsidRPr="001320BA">
        <w:rPr>
          <w:rFonts w:asciiTheme="minorBidi" w:hAnsiTheme="minorBidi" w:cstheme="minorBidi"/>
          <w:color w:val="000000"/>
        </w:rPr>
        <w:t>: Contains other content components like About, Contact, and general content.</w:t>
      </w:r>
    </w:p>
    <w:p w14:paraId="325CF8C3" w14:textId="77777777" w:rsidR="001320BA" w:rsidRPr="001320BA" w:rsidRDefault="001320BA" w:rsidP="001320BA">
      <w:pPr>
        <w:numPr>
          <w:ilvl w:val="0"/>
          <w:numId w:val="6"/>
        </w:numPr>
        <w:spacing w:before="100" w:beforeAutospacing="1" w:after="100" w:afterAutospacing="1" w:line="240" w:lineRule="auto"/>
        <w:rPr>
          <w:rFonts w:asciiTheme="minorBidi" w:hAnsiTheme="minorBidi" w:cstheme="minorBidi"/>
          <w:color w:val="000000"/>
        </w:rPr>
      </w:pPr>
      <w:proofErr w:type="spellStart"/>
      <w:r w:rsidRPr="001320BA">
        <w:rPr>
          <w:rStyle w:val="Strong"/>
          <w:rFonts w:asciiTheme="minorBidi" w:hAnsiTheme="minorBidi" w:cstheme="minorBidi"/>
          <w:color w:val="000000"/>
        </w:rPr>
        <w:t>src</w:t>
      </w:r>
      <w:proofErr w:type="spellEnd"/>
      <w:r w:rsidRPr="001320BA">
        <w:rPr>
          <w:rStyle w:val="Strong"/>
          <w:rFonts w:asciiTheme="minorBidi" w:hAnsiTheme="minorBidi" w:cstheme="minorBidi"/>
          <w:color w:val="000000"/>
        </w:rPr>
        <w:t>/utils/</w:t>
      </w:r>
      <w:r w:rsidRPr="001320BA">
        <w:rPr>
          <w:rFonts w:asciiTheme="minorBidi" w:hAnsiTheme="minorBidi" w:cstheme="minorBidi"/>
          <w:color w:val="000000"/>
        </w:rPr>
        <w:t>: Contains utility functions for data processing.</w:t>
      </w:r>
    </w:p>
    <w:p w14:paraId="33C01A0C" w14:textId="77777777" w:rsidR="001320BA" w:rsidRPr="001320BA" w:rsidRDefault="001320BA" w:rsidP="001320BA">
      <w:pPr>
        <w:numPr>
          <w:ilvl w:val="0"/>
          <w:numId w:val="6"/>
        </w:numPr>
        <w:spacing w:before="100" w:beforeAutospacing="1" w:after="100" w:afterAutospacing="1" w:line="240" w:lineRule="auto"/>
        <w:rPr>
          <w:rFonts w:asciiTheme="minorBidi" w:hAnsiTheme="minorBidi" w:cstheme="minorBidi"/>
          <w:color w:val="000000"/>
        </w:rPr>
      </w:pPr>
      <w:proofErr w:type="spellStart"/>
      <w:r w:rsidRPr="001320BA">
        <w:rPr>
          <w:rStyle w:val="Strong"/>
          <w:rFonts w:asciiTheme="minorBidi" w:hAnsiTheme="minorBidi" w:cstheme="minorBidi"/>
          <w:color w:val="000000"/>
        </w:rPr>
        <w:t>App.jsx</w:t>
      </w:r>
      <w:proofErr w:type="spellEnd"/>
      <w:r w:rsidRPr="001320BA">
        <w:rPr>
          <w:rFonts w:asciiTheme="minorBidi" w:hAnsiTheme="minorBidi" w:cstheme="minorBidi"/>
          <w:color w:val="000000"/>
        </w:rPr>
        <w:t>: The main component that ties everything together.</w:t>
      </w:r>
    </w:p>
    <w:p w14:paraId="6BB40397" w14:textId="77777777" w:rsidR="001320BA" w:rsidRPr="001320BA" w:rsidRDefault="001320BA" w:rsidP="001320BA">
      <w:pPr>
        <w:numPr>
          <w:ilvl w:val="0"/>
          <w:numId w:val="6"/>
        </w:numPr>
        <w:spacing w:before="100" w:beforeAutospacing="1" w:after="100" w:afterAutospacing="1" w:line="240" w:lineRule="auto"/>
        <w:rPr>
          <w:rFonts w:asciiTheme="minorBidi" w:hAnsiTheme="minorBidi" w:cstheme="minorBidi"/>
          <w:color w:val="000000"/>
        </w:rPr>
      </w:pPr>
      <w:r w:rsidRPr="001320BA">
        <w:rPr>
          <w:rStyle w:val="Strong"/>
          <w:rFonts w:asciiTheme="minorBidi" w:hAnsiTheme="minorBidi" w:cstheme="minorBidi"/>
          <w:color w:val="000000"/>
        </w:rPr>
        <w:t>index.css</w:t>
      </w:r>
      <w:r w:rsidRPr="001320BA">
        <w:rPr>
          <w:rFonts w:asciiTheme="minorBidi" w:hAnsiTheme="minorBidi" w:cstheme="minorBidi"/>
          <w:color w:val="000000"/>
        </w:rPr>
        <w:t>: Global styles using TailwindCSS.</w:t>
      </w:r>
    </w:p>
    <w:p w14:paraId="73FAB1C3" w14:textId="77777777" w:rsidR="001320BA" w:rsidRPr="001320BA" w:rsidRDefault="001320BA" w:rsidP="001320BA">
      <w:pPr>
        <w:numPr>
          <w:ilvl w:val="0"/>
          <w:numId w:val="6"/>
        </w:numPr>
        <w:spacing w:before="100" w:beforeAutospacing="1" w:after="100" w:afterAutospacing="1" w:line="240" w:lineRule="auto"/>
        <w:rPr>
          <w:rFonts w:asciiTheme="minorBidi" w:hAnsiTheme="minorBidi" w:cstheme="minorBidi"/>
          <w:color w:val="000000"/>
        </w:rPr>
      </w:pPr>
      <w:proofErr w:type="spellStart"/>
      <w:r w:rsidRPr="001320BA">
        <w:rPr>
          <w:rStyle w:val="Strong"/>
          <w:rFonts w:asciiTheme="minorBidi" w:hAnsiTheme="minorBidi" w:cstheme="minorBidi"/>
          <w:color w:val="000000"/>
        </w:rPr>
        <w:t>main.jsx</w:t>
      </w:r>
      <w:proofErr w:type="spellEnd"/>
      <w:r w:rsidRPr="001320BA">
        <w:rPr>
          <w:rFonts w:asciiTheme="minorBidi" w:hAnsiTheme="minorBidi" w:cstheme="minorBidi"/>
          <w:color w:val="000000"/>
        </w:rPr>
        <w:t>: Entry point where the React application is initialized.</w:t>
      </w:r>
    </w:p>
    <w:p w14:paraId="7382740E" w14:textId="77777777" w:rsidR="001320BA" w:rsidRDefault="001320BA" w:rsidP="001320BA">
      <w:pPr>
        <w:numPr>
          <w:ilvl w:val="0"/>
          <w:numId w:val="6"/>
        </w:numPr>
        <w:spacing w:before="100" w:beforeAutospacing="1" w:after="100" w:afterAutospacing="1" w:line="240" w:lineRule="auto"/>
        <w:rPr>
          <w:rFonts w:asciiTheme="minorBidi" w:hAnsiTheme="minorBidi" w:cstheme="minorBidi"/>
          <w:color w:val="000000"/>
        </w:rPr>
      </w:pPr>
      <w:r w:rsidRPr="001320BA">
        <w:rPr>
          <w:rStyle w:val="Strong"/>
          <w:rFonts w:asciiTheme="minorBidi" w:hAnsiTheme="minorBidi" w:cstheme="minorBidi"/>
          <w:color w:val="000000"/>
        </w:rPr>
        <w:t>Configuration files</w:t>
      </w:r>
      <w:r w:rsidRPr="001320BA">
        <w:rPr>
          <w:rFonts w:asciiTheme="minorBidi" w:hAnsiTheme="minorBidi" w:cstheme="minorBidi"/>
          <w:color w:val="000000"/>
        </w:rPr>
        <w:t>: ESLint, TailwindCSS, Vite, and PostCSS configuration files are present at the root level, along with project metadata and dependencies in</w:t>
      </w:r>
      <w:r w:rsidRPr="001320BA">
        <w:rPr>
          <w:rStyle w:val="apple-converted-space"/>
          <w:rFonts w:asciiTheme="minorBidi" w:hAnsiTheme="minorBidi" w:cstheme="minorBidi"/>
          <w:color w:val="000000"/>
        </w:rPr>
        <w:t> </w:t>
      </w:r>
      <w:proofErr w:type="spellStart"/>
      <w:proofErr w:type="gramStart"/>
      <w:r w:rsidRPr="001320BA">
        <w:rPr>
          <w:rStyle w:val="HTMLCode"/>
          <w:rFonts w:asciiTheme="minorBidi" w:eastAsia="Arial" w:hAnsiTheme="minorBidi" w:cstheme="minorBidi"/>
          <w:color w:val="000000"/>
        </w:rPr>
        <w:t>package.json</w:t>
      </w:r>
      <w:proofErr w:type="spellEnd"/>
      <w:proofErr w:type="gramEnd"/>
      <w:r w:rsidRPr="001320BA">
        <w:rPr>
          <w:rFonts w:asciiTheme="minorBidi" w:hAnsiTheme="minorBidi" w:cstheme="minorBidi"/>
          <w:color w:val="000000"/>
        </w:rPr>
        <w:t>.</w:t>
      </w:r>
    </w:p>
    <w:p w14:paraId="20864488" w14:textId="79DADB19" w:rsidR="000854A3" w:rsidRPr="001320BA" w:rsidRDefault="000854A3" w:rsidP="001320BA">
      <w:pPr>
        <w:numPr>
          <w:ilvl w:val="0"/>
          <w:numId w:val="6"/>
        </w:numPr>
        <w:spacing w:before="100" w:beforeAutospacing="1" w:after="100" w:afterAutospacing="1" w:line="240" w:lineRule="auto"/>
        <w:rPr>
          <w:rFonts w:asciiTheme="minorBidi" w:hAnsiTheme="minorBidi" w:cstheme="minorBidi"/>
          <w:color w:val="000000"/>
        </w:rPr>
      </w:pPr>
      <w:r>
        <w:rPr>
          <w:rStyle w:val="Strong"/>
          <w:rFonts w:asciiTheme="minorBidi" w:hAnsiTheme="minorBidi" w:cstheme="minorBidi"/>
          <w:color w:val="000000"/>
        </w:rPr>
        <w:t xml:space="preserve">Public: </w:t>
      </w:r>
      <w:r w:rsidRPr="000854A3">
        <w:rPr>
          <w:rStyle w:val="Strong"/>
          <w:rFonts w:asciiTheme="minorBidi" w:hAnsiTheme="minorBidi" w:cstheme="minorBidi"/>
          <w:b w:val="0"/>
          <w:bCs w:val="0"/>
          <w:color w:val="000000"/>
        </w:rPr>
        <w:t>Contains images that were displayed on the website</w:t>
      </w:r>
    </w:p>
    <w:p w14:paraId="328180CE" w14:textId="19775507" w:rsidR="00722E25" w:rsidRPr="00747353" w:rsidRDefault="00747353" w:rsidP="00722E25">
      <w:pPr>
        <w:bidi/>
        <w:spacing w:line="480" w:lineRule="auto"/>
        <w:ind w:right="357"/>
        <w:rPr>
          <w:sz w:val="24"/>
          <w:szCs w:val="24"/>
          <w:rtl/>
        </w:rPr>
      </w:pPr>
      <w:r w:rsidRPr="00747353">
        <w:rPr>
          <w:rFonts w:hint="cs"/>
          <w:b/>
          <w:bCs/>
          <w:sz w:val="24"/>
          <w:szCs w:val="24"/>
          <w:u w:val="single"/>
          <w:rtl/>
        </w:rPr>
        <w:t xml:space="preserve">4. </w:t>
      </w:r>
      <w:r w:rsidRPr="00747353">
        <w:rPr>
          <w:b/>
          <w:bCs/>
          <w:sz w:val="24"/>
          <w:szCs w:val="24"/>
          <w:u w:val="single"/>
          <w:rtl/>
        </w:rPr>
        <w:t>דיאגרמת מבנה</w:t>
      </w:r>
      <w:r w:rsidR="00174543">
        <w:rPr>
          <w:rFonts w:hint="cs"/>
          <w:b/>
          <w:bCs/>
          <w:sz w:val="24"/>
          <w:szCs w:val="24"/>
          <w:u w:val="single"/>
          <w:rtl/>
        </w:rPr>
        <w:t xml:space="preserve"> </w:t>
      </w:r>
      <w:r w:rsidR="00174543">
        <w:rPr>
          <w:b/>
          <w:bCs/>
          <w:sz w:val="24"/>
          <w:szCs w:val="24"/>
          <w:u w:val="single"/>
          <w:lang w:val="en-US" w:bidi="ar-SA"/>
        </w:rPr>
        <w:t>DB</w:t>
      </w:r>
      <w:r w:rsidRPr="00747353">
        <w:rPr>
          <w:rFonts w:hint="cs"/>
          <w:b/>
          <w:bCs/>
          <w:sz w:val="24"/>
          <w:szCs w:val="24"/>
          <w:u w:val="single"/>
          <w:rtl/>
        </w:rPr>
        <w:t xml:space="preserve"> -ב:</w:t>
      </w:r>
    </w:p>
    <w:p w14:paraId="5805CD46" w14:textId="60C79C60" w:rsidR="00747353" w:rsidRPr="00174543" w:rsidRDefault="00747353" w:rsidP="00174543">
      <w:pPr>
        <w:bidi/>
        <w:spacing w:line="360" w:lineRule="auto"/>
        <w:ind w:right="357"/>
        <w:rPr>
          <w:rtl/>
          <w:lang w:val="en-US"/>
        </w:rPr>
      </w:pPr>
      <w:r w:rsidRPr="00174543">
        <w:rPr>
          <w:rFonts w:hint="cs"/>
          <w:rtl/>
        </w:rPr>
        <w:t xml:space="preserve">השתמשנו ב </w:t>
      </w:r>
      <w:r w:rsidRPr="00174543">
        <w:rPr>
          <w:lang w:val="en-US"/>
        </w:rPr>
        <w:t xml:space="preserve">API </w:t>
      </w:r>
      <w:r w:rsidRPr="00174543">
        <w:rPr>
          <w:rFonts w:hint="cs"/>
          <w:rtl/>
          <w:lang w:val="en-US"/>
        </w:rPr>
        <w:t xml:space="preserve"> </w:t>
      </w:r>
      <w:r w:rsidR="00174543" w:rsidRPr="00174543">
        <w:rPr>
          <w:rFonts w:hint="cs"/>
          <w:rtl/>
          <w:lang w:val="en-US"/>
        </w:rPr>
        <w:t>בבניי</w:t>
      </w:r>
      <w:r w:rsidR="00174543" w:rsidRPr="00174543">
        <w:rPr>
          <w:rFonts w:hint="eastAsia"/>
          <w:rtl/>
          <w:lang w:val="en-US"/>
        </w:rPr>
        <w:t>ת</w:t>
      </w:r>
      <w:r w:rsidRPr="00174543">
        <w:rPr>
          <w:rFonts w:hint="cs"/>
          <w:rtl/>
          <w:lang w:val="en-US"/>
        </w:rPr>
        <w:t xml:space="preserve"> הפרויקט שלנו והוא </w:t>
      </w:r>
      <w:r w:rsidRPr="00174543">
        <w:rPr>
          <w:lang w:val="en-US"/>
        </w:rPr>
        <w:t xml:space="preserve">EIA API </w:t>
      </w:r>
      <w:r w:rsidRPr="00174543">
        <w:rPr>
          <w:rFonts w:hint="cs"/>
          <w:rtl/>
          <w:lang w:val="en-US"/>
        </w:rPr>
        <w:t xml:space="preserve">: </w:t>
      </w:r>
      <w:hyperlink r:id="rId13" w:history="1">
        <w:r w:rsidRPr="00174543">
          <w:rPr>
            <w:rStyle w:val="Hyperlink"/>
            <w:lang w:val="en-US"/>
          </w:rPr>
          <w:t>https://www.eia.go</w:t>
        </w:r>
        <w:r w:rsidRPr="00174543">
          <w:rPr>
            <w:rStyle w:val="Hyperlink"/>
            <w:lang w:val="en-US"/>
          </w:rPr>
          <w:t>v</w:t>
        </w:r>
        <w:r w:rsidRPr="00174543">
          <w:rPr>
            <w:rStyle w:val="Hyperlink"/>
            <w:lang w:val="en-US"/>
          </w:rPr>
          <w:t>/opendata</w:t>
        </w:r>
        <w:r w:rsidRPr="00174543">
          <w:rPr>
            <w:rStyle w:val="Hyperlink"/>
            <w:rtl/>
            <w:lang w:val="en-US"/>
          </w:rPr>
          <w:t>/</w:t>
        </w:r>
      </w:hyperlink>
    </w:p>
    <w:p w14:paraId="1F9217BA" w14:textId="3A60DA53" w:rsidR="007B05F4" w:rsidRDefault="007B05F4" w:rsidP="00174543">
      <w:pPr>
        <w:bidi/>
        <w:spacing w:line="360" w:lineRule="auto"/>
        <w:ind w:right="357"/>
        <w:rPr>
          <w:rFonts w:hint="cs"/>
          <w:b/>
          <w:bCs/>
          <w:rtl/>
          <w:lang w:val="en-US"/>
        </w:rPr>
      </w:pPr>
      <w:r>
        <w:rPr>
          <w:rFonts w:hint="cs"/>
          <w:b/>
          <w:bCs/>
          <w:rtl/>
          <w:lang w:val="en-US"/>
        </w:rPr>
        <w:t xml:space="preserve">ולא ב </w:t>
      </w:r>
      <w:r>
        <w:rPr>
          <w:b/>
          <w:bCs/>
          <w:lang w:val="en-US" w:bidi="ar-SA"/>
        </w:rPr>
        <w:t>DB</w:t>
      </w:r>
      <w:r>
        <w:rPr>
          <w:rFonts w:hint="cs"/>
          <w:b/>
          <w:bCs/>
          <w:rtl/>
          <w:lang w:val="en-US"/>
        </w:rPr>
        <w:t xml:space="preserve"> ולכן בו הצגנו הנתונים שלקחנו מה </w:t>
      </w:r>
      <w:r>
        <w:rPr>
          <w:b/>
          <w:bCs/>
          <w:lang w:val="en-US"/>
        </w:rPr>
        <w:t>API</w:t>
      </w:r>
      <w:r>
        <w:rPr>
          <w:rFonts w:hint="cs"/>
          <w:b/>
          <w:bCs/>
          <w:rtl/>
          <w:lang w:val="en-US"/>
        </w:rPr>
        <w:t xml:space="preserve"> לכל סוג אנרגיה וגם למידע בינלאומי שלפנו את הנתונים וזהו הדרך והמידע שהשתמשנו בו :</w:t>
      </w:r>
    </w:p>
    <w:p w14:paraId="66B3D56F" w14:textId="57D19D73" w:rsidR="00174543" w:rsidRPr="00174543" w:rsidRDefault="00174543" w:rsidP="007B05F4">
      <w:pPr>
        <w:bidi/>
        <w:spacing w:line="360" w:lineRule="auto"/>
        <w:ind w:right="357"/>
        <w:rPr>
          <w:b/>
          <w:bCs/>
        </w:rPr>
      </w:pPr>
      <w:r w:rsidRPr="00174543">
        <w:rPr>
          <w:b/>
          <w:bCs/>
          <w:rtl/>
          <w:lang w:val="en-US"/>
        </w:rPr>
        <w:t>פריטי מידע עיקריים שנשלפים מה</w:t>
      </w:r>
      <w:r w:rsidRPr="00174543">
        <w:rPr>
          <w:rFonts w:hint="cs"/>
          <w:b/>
          <w:bCs/>
          <w:rtl/>
          <w:lang w:val="en-US"/>
        </w:rPr>
        <w:t xml:space="preserve"> </w:t>
      </w:r>
      <w:r w:rsidRPr="00174543">
        <w:rPr>
          <w:b/>
          <w:bCs/>
          <w:lang w:val="en-US" w:bidi="ar-SA"/>
        </w:rPr>
        <w:t>:</w:t>
      </w:r>
      <w:r w:rsidRPr="00174543">
        <w:rPr>
          <w:b/>
          <w:bCs/>
        </w:rPr>
        <w:t>API</w:t>
      </w:r>
      <w:r w:rsidRPr="00174543">
        <w:rPr>
          <w:rFonts w:hint="cs"/>
          <w:b/>
          <w:bCs/>
          <w:rtl/>
        </w:rPr>
        <w:t xml:space="preserve">  </w:t>
      </w:r>
    </w:p>
    <w:p w14:paraId="1C0FE050" w14:textId="77777777" w:rsidR="00174543" w:rsidRPr="00174543" w:rsidRDefault="00174543" w:rsidP="00174543">
      <w:pPr>
        <w:numPr>
          <w:ilvl w:val="0"/>
          <w:numId w:val="7"/>
        </w:numPr>
        <w:tabs>
          <w:tab w:val="num" w:pos="720"/>
        </w:tabs>
        <w:bidi/>
        <w:spacing w:line="360" w:lineRule="auto"/>
        <w:ind w:right="357"/>
      </w:pPr>
      <w:r w:rsidRPr="00174543">
        <w:rPr>
          <w:b/>
          <w:bCs/>
          <w:rtl/>
          <w:lang w:val="en-US"/>
        </w:rPr>
        <w:t>נתוני צריכת חשמל</w:t>
      </w:r>
      <w:r w:rsidRPr="00174543">
        <w:t>:</w:t>
      </w:r>
    </w:p>
    <w:p w14:paraId="281D2080" w14:textId="77777777" w:rsidR="00174543" w:rsidRPr="00174543" w:rsidRDefault="00174543" w:rsidP="00174543">
      <w:pPr>
        <w:numPr>
          <w:ilvl w:val="1"/>
          <w:numId w:val="7"/>
        </w:numPr>
        <w:tabs>
          <w:tab w:val="num" w:pos="1440"/>
        </w:tabs>
        <w:bidi/>
        <w:spacing w:line="360" w:lineRule="auto"/>
        <w:ind w:right="357"/>
      </w:pPr>
      <w:r w:rsidRPr="00174543">
        <w:rPr>
          <w:rtl/>
          <w:lang w:val="en-US"/>
        </w:rPr>
        <w:t>שם המדינה</w:t>
      </w:r>
      <w:r w:rsidRPr="00174543">
        <w:t xml:space="preserve"> (State)</w:t>
      </w:r>
    </w:p>
    <w:p w14:paraId="00749443" w14:textId="77777777" w:rsidR="00174543" w:rsidRPr="00174543" w:rsidRDefault="00174543" w:rsidP="00174543">
      <w:pPr>
        <w:numPr>
          <w:ilvl w:val="1"/>
          <w:numId w:val="7"/>
        </w:numPr>
        <w:tabs>
          <w:tab w:val="num" w:pos="1440"/>
        </w:tabs>
        <w:bidi/>
        <w:spacing w:line="360" w:lineRule="auto"/>
        <w:ind w:right="357"/>
      </w:pPr>
      <w:r w:rsidRPr="00174543">
        <w:rPr>
          <w:rtl/>
          <w:lang w:val="en-US"/>
        </w:rPr>
        <w:t>שנה</w:t>
      </w:r>
      <w:r w:rsidRPr="00174543">
        <w:t xml:space="preserve"> (Year)</w:t>
      </w:r>
    </w:p>
    <w:p w14:paraId="136885F1" w14:textId="77777777" w:rsidR="00174543" w:rsidRPr="00174543" w:rsidRDefault="00174543" w:rsidP="00174543">
      <w:pPr>
        <w:numPr>
          <w:ilvl w:val="1"/>
          <w:numId w:val="7"/>
        </w:numPr>
        <w:tabs>
          <w:tab w:val="num" w:pos="1440"/>
        </w:tabs>
        <w:bidi/>
        <w:spacing w:line="360" w:lineRule="auto"/>
        <w:ind w:right="357"/>
      </w:pPr>
      <w:r w:rsidRPr="00174543">
        <w:rPr>
          <w:rtl/>
          <w:lang w:val="en-US"/>
        </w:rPr>
        <w:t>צריכת חשמל</w:t>
      </w:r>
      <w:r w:rsidRPr="00174543">
        <w:t xml:space="preserve"> (Electricity Consumption)</w:t>
      </w:r>
    </w:p>
    <w:p w14:paraId="2BE7197D" w14:textId="77777777" w:rsidR="00174543" w:rsidRPr="00174543" w:rsidRDefault="00174543" w:rsidP="00174543">
      <w:pPr>
        <w:numPr>
          <w:ilvl w:val="1"/>
          <w:numId w:val="7"/>
        </w:numPr>
        <w:tabs>
          <w:tab w:val="num" w:pos="1440"/>
        </w:tabs>
        <w:bidi/>
        <w:spacing w:line="360" w:lineRule="auto"/>
        <w:ind w:right="357"/>
      </w:pPr>
      <w:r w:rsidRPr="00174543">
        <w:rPr>
          <w:rtl/>
          <w:lang w:val="en-US"/>
        </w:rPr>
        <w:t>מחיר החשמל</w:t>
      </w:r>
      <w:r w:rsidRPr="00174543">
        <w:t xml:space="preserve"> (Electricity Price)</w:t>
      </w:r>
    </w:p>
    <w:p w14:paraId="5BC99275" w14:textId="77777777" w:rsidR="00174543" w:rsidRPr="00174543" w:rsidRDefault="00174543" w:rsidP="00174543">
      <w:pPr>
        <w:numPr>
          <w:ilvl w:val="0"/>
          <w:numId w:val="7"/>
        </w:numPr>
        <w:tabs>
          <w:tab w:val="num" w:pos="720"/>
        </w:tabs>
        <w:bidi/>
        <w:spacing w:line="360" w:lineRule="auto"/>
        <w:ind w:right="357"/>
      </w:pPr>
      <w:r w:rsidRPr="00174543">
        <w:rPr>
          <w:b/>
          <w:bCs/>
          <w:rtl/>
          <w:lang w:val="en-US"/>
        </w:rPr>
        <w:t>נתוני צריכת גז טבעי</w:t>
      </w:r>
      <w:r w:rsidRPr="00174543">
        <w:t>:</w:t>
      </w:r>
    </w:p>
    <w:p w14:paraId="5F0483FB" w14:textId="77777777" w:rsidR="00174543" w:rsidRPr="00174543" w:rsidRDefault="00174543" w:rsidP="00174543">
      <w:pPr>
        <w:numPr>
          <w:ilvl w:val="1"/>
          <w:numId w:val="7"/>
        </w:numPr>
        <w:tabs>
          <w:tab w:val="num" w:pos="1440"/>
        </w:tabs>
        <w:bidi/>
        <w:spacing w:line="360" w:lineRule="auto"/>
        <w:ind w:right="357"/>
      </w:pPr>
      <w:r w:rsidRPr="00174543">
        <w:rPr>
          <w:rtl/>
          <w:lang w:val="en-US"/>
        </w:rPr>
        <w:t>שם המדינה</w:t>
      </w:r>
      <w:r w:rsidRPr="00174543">
        <w:t xml:space="preserve"> (State)</w:t>
      </w:r>
    </w:p>
    <w:p w14:paraId="4B4824E0" w14:textId="77777777" w:rsidR="00174543" w:rsidRPr="00174543" w:rsidRDefault="00174543" w:rsidP="00174543">
      <w:pPr>
        <w:numPr>
          <w:ilvl w:val="1"/>
          <w:numId w:val="7"/>
        </w:numPr>
        <w:tabs>
          <w:tab w:val="num" w:pos="1440"/>
        </w:tabs>
        <w:bidi/>
        <w:spacing w:line="360" w:lineRule="auto"/>
        <w:ind w:right="357"/>
      </w:pPr>
      <w:r w:rsidRPr="00174543">
        <w:rPr>
          <w:rtl/>
          <w:lang w:val="en-US"/>
        </w:rPr>
        <w:t>שנה</w:t>
      </w:r>
      <w:r w:rsidRPr="00174543">
        <w:t xml:space="preserve"> (Year)</w:t>
      </w:r>
    </w:p>
    <w:p w14:paraId="29BB8669" w14:textId="77777777" w:rsidR="00174543" w:rsidRPr="00174543" w:rsidRDefault="00174543" w:rsidP="00174543">
      <w:pPr>
        <w:numPr>
          <w:ilvl w:val="1"/>
          <w:numId w:val="7"/>
        </w:numPr>
        <w:tabs>
          <w:tab w:val="num" w:pos="1440"/>
        </w:tabs>
        <w:bidi/>
        <w:spacing w:line="360" w:lineRule="auto"/>
        <w:ind w:right="357"/>
      </w:pPr>
      <w:r w:rsidRPr="00174543">
        <w:rPr>
          <w:rtl/>
          <w:lang w:val="en-US"/>
        </w:rPr>
        <w:t>צריכת גז טבעי</w:t>
      </w:r>
      <w:r w:rsidRPr="00174543">
        <w:t xml:space="preserve"> (Natural Gas Consumption)</w:t>
      </w:r>
    </w:p>
    <w:p w14:paraId="1A20263D" w14:textId="77777777" w:rsidR="00174543" w:rsidRPr="00174543" w:rsidRDefault="00174543" w:rsidP="00174543">
      <w:pPr>
        <w:numPr>
          <w:ilvl w:val="1"/>
          <w:numId w:val="7"/>
        </w:numPr>
        <w:tabs>
          <w:tab w:val="num" w:pos="1440"/>
        </w:tabs>
        <w:bidi/>
        <w:spacing w:line="360" w:lineRule="auto"/>
        <w:ind w:right="357"/>
      </w:pPr>
      <w:r w:rsidRPr="00174543">
        <w:rPr>
          <w:rtl/>
          <w:lang w:val="en-US"/>
        </w:rPr>
        <w:t>מחיר הגז</w:t>
      </w:r>
      <w:r w:rsidRPr="00174543">
        <w:t xml:space="preserve"> (Natural Gas Price)</w:t>
      </w:r>
    </w:p>
    <w:p w14:paraId="5E67BF8F" w14:textId="77777777" w:rsidR="00174543" w:rsidRPr="00174543" w:rsidRDefault="00174543" w:rsidP="00174543">
      <w:pPr>
        <w:numPr>
          <w:ilvl w:val="0"/>
          <w:numId w:val="7"/>
        </w:numPr>
        <w:tabs>
          <w:tab w:val="num" w:pos="720"/>
        </w:tabs>
        <w:bidi/>
        <w:spacing w:line="360" w:lineRule="auto"/>
        <w:ind w:right="357"/>
      </w:pPr>
      <w:r w:rsidRPr="00174543">
        <w:rPr>
          <w:b/>
          <w:bCs/>
          <w:rtl/>
          <w:lang w:val="en-US"/>
        </w:rPr>
        <w:t>נתוני צריכת אנרגיה בינלאומיים</w:t>
      </w:r>
      <w:r w:rsidRPr="00174543">
        <w:t>:</w:t>
      </w:r>
    </w:p>
    <w:p w14:paraId="4D2CC324" w14:textId="77777777" w:rsidR="00174543" w:rsidRPr="00174543" w:rsidRDefault="00174543" w:rsidP="00174543">
      <w:pPr>
        <w:numPr>
          <w:ilvl w:val="1"/>
          <w:numId w:val="7"/>
        </w:numPr>
        <w:tabs>
          <w:tab w:val="num" w:pos="1440"/>
        </w:tabs>
        <w:bidi/>
        <w:spacing w:line="360" w:lineRule="auto"/>
        <w:ind w:right="357"/>
      </w:pPr>
      <w:r w:rsidRPr="00174543">
        <w:rPr>
          <w:rtl/>
          <w:lang w:val="en-US"/>
        </w:rPr>
        <w:t>שם המדינה</w:t>
      </w:r>
      <w:r w:rsidRPr="00174543">
        <w:t xml:space="preserve"> (Country)</w:t>
      </w:r>
    </w:p>
    <w:p w14:paraId="49470F06" w14:textId="77777777" w:rsidR="00174543" w:rsidRPr="00174543" w:rsidRDefault="00174543" w:rsidP="00174543">
      <w:pPr>
        <w:numPr>
          <w:ilvl w:val="1"/>
          <w:numId w:val="7"/>
        </w:numPr>
        <w:tabs>
          <w:tab w:val="num" w:pos="1440"/>
        </w:tabs>
        <w:bidi/>
        <w:spacing w:line="360" w:lineRule="auto"/>
        <w:ind w:right="357"/>
      </w:pPr>
      <w:r w:rsidRPr="00174543">
        <w:rPr>
          <w:rtl/>
          <w:lang w:val="en-US"/>
        </w:rPr>
        <w:t>שנה</w:t>
      </w:r>
      <w:r w:rsidRPr="00174543">
        <w:t xml:space="preserve"> (Year)</w:t>
      </w:r>
    </w:p>
    <w:p w14:paraId="461835F1" w14:textId="77777777" w:rsidR="00174543" w:rsidRPr="00174543" w:rsidRDefault="00174543" w:rsidP="00174543">
      <w:pPr>
        <w:numPr>
          <w:ilvl w:val="1"/>
          <w:numId w:val="7"/>
        </w:numPr>
        <w:tabs>
          <w:tab w:val="num" w:pos="1440"/>
        </w:tabs>
        <w:bidi/>
        <w:spacing w:line="360" w:lineRule="auto"/>
        <w:ind w:right="357"/>
      </w:pPr>
      <w:r w:rsidRPr="00174543">
        <w:rPr>
          <w:rtl/>
          <w:lang w:val="en-US"/>
        </w:rPr>
        <w:t>צריכת אנרגיה</w:t>
      </w:r>
      <w:r w:rsidRPr="00174543">
        <w:t xml:space="preserve"> (Energy Consumption)</w:t>
      </w:r>
    </w:p>
    <w:p w14:paraId="29DA3372" w14:textId="77777777" w:rsidR="00174543" w:rsidRPr="00174543" w:rsidRDefault="00174543" w:rsidP="00174543">
      <w:pPr>
        <w:numPr>
          <w:ilvl w:val="1"/>
          <w:numId w:val="7"/>
        </w:numPr>
        <w:tabs>
          <w:tab w:val="num" w:pos="1440"/>
        </w:tabs>
        <w:bidi/>
        <w:spacing w:line="360" w:lineRule="auto"/>
        <w:ind w:right="357"/>
        <w:rPr>
          <w:sz w:val="21"/>
          <w:szCs w:val="21"/>
        </w:rPr>
      </w:pPr>
      <w:r w:rsidRPr="00174543">
        <w:rPr>
          <w:rtl/>
          <w:lang w:val="en-US"/>
        </w:rPr>
        <w:t>מקור האנרגיה</w:t>
      </w:r>
      <w:r w:rsidRPr="00174543">
        <w:t xml:space="preserve"> (Energy Source)</w:t>
      </w:r>
    </w:p>
    <w:p w14:paraId="5D9799A7" w14:textId="77777777" w:rsidR="00174543" w:rsidRPr="00747353" w:rsidRDefault="00174543" w:rsidP="00174543">
      <w:pPr>
        <w:bidi/>
        <w:spacing w:line="480" w:lineRule="auto"/>
        <w:ind w:right="357"/>
        <w:rPr>
          <w:sz w:val="24"/>
          <w:szCs w:val="24"/>
          <w:rtl/>
          <w:lang w:val="en-US"/>
        </w:rPr>
      </w:pPr>
    </w:p>
    <w:p w14:paraId="3AF071BC" w14:textId="77777777" w:rsidR="00722E25" w:rsidRDefault="00722E25" w:rsidP="00722E25">
      <w:pPr>
        <w:bidi/>
        <w:spacing w:line="480" w:lineRule="auto"/>
        <w:ind w:right="357"/>
        <w:rPr>
          <w:b/>
          <w:bCs/>
          <w:sz w:val="24"/>
          <w:szCs w:val="24"/>
          <w:u w:val="single"/>
          <w:rtl/>
          <w:lang w:val="en-US"/>
        </w:rPr>
      </w:pPr>
    </w:p>
    <w:p w14:paraId="14169B68" w14:textId="66BA7A8C" w:rsidR="00174543" w:rsidRDefault="00174543" w:rsidP="00174543">
      <w:pPr>
        <w:bidi/>
        <w:spacing w:line="480" w:lineRule="auto"/>
        <w:ind w:right="357"/>
        <w:rPr>
          <w:ins w:id="0" w:author="מיאר עבדאללה סאלח" w:date="2024-08-29T16:27:00Z" w16du:dateUtc="2024-08-29T13:27:00Z"/>
          <w:b/>
          <w:bCs/>
          <w:sz w:val="24"/>
          <w:szCs w:val="24"/>
          <w:u w:val="single"/>
          <w:rtl/>
        </w:rPr>
      </w:pPr>
      <w:r w:rsidRPr="00174543">
        <w:rPr>
          <w:b/>
          <w:bCs/>
          <w:sz w:val="24"/>
          <w:szCs w:val="24"/>
          <w:u w:val="single"/>
          <w:rtl/>
          <w:lang w:val="en-US"/>
        </w:rPr>
        <w:t>דיאגרמת מבנה</w:t>
      </w:r>
      <w:r w:rsidRPr="00174543">
        <w:rPr>
          <w:b/>
          <w:bCs/>
          <w:sz w:val="24"/>
          <w:szCs w:val="24"/>
          <w:u w:val="single"/>
        </w:rPr>
        <w:t xml:space="preserve"> DB (DB Schema)</w:t>
      </w:r>
      <w:r>
        <w:rPr>
          <w:rFonts w:hint="cs"/>
          <w:b/>
          <w:bCs/>
          <w:sz w:val="24"/>
          <w:szCs w:val="24"/>
          <w:u w:val="single"/>
        </w:rPr>
        <w:t xml:space="preserve"> </w:t>
      </w:r>
      <w:r>
        <w:rPr>
          <w:rFonts w:hint="cs"/>
          <w:b/>
          <w:bCs/>
          <w:sz w:val="24"/>
          <w:szCs w:val="24"/>
          <w:u w:val="single"/>
          <w:rtl/>
        </w:rPr>
        <w:t>:</w:t>
      </w:r>
    </w:p>
    <w:p w14:paraId="7C7F2151" w14:textId="77777777" w:rsidR="007B05F4" w:rsidRPr="00174543" w:rsidRDefault="007B05F4" w:rsidP="007B05F4">
      <w:pPr>
        <w:bidi/>
        <w:spacing w:line="360" w:lineRule="auto"/>
        <w:ind w:right="357"/>
        <w:rPr>
          <w:ins w:id="1" w:author="מיאר עבדאללה סאלח" w:date="2024-08-29T16:27:00Z" w16du:dateUtc="2024-08-29T13:27:00Z"/>
          <w:rtl/>
          <w:lang w:val="en-US"/>
        </w:rPr>
      </w:pPr>
      <w:ins w:id="2" w:author="מיאר עבדאללה סאלח" w:date="2024-08-29T16:27:00Z" w16du:dateUtc="2024-08-29T13:27:00Z">
        <w:r w:rsidRPr="00174543">
          <w:rPr>
            <w:rFonts w:hint="cs"/>
            <w:rtl/>
          </w:rPr>
          <w:t xml:space="preserve">השתמשנו ב </w:t>
        </w:r>
        <w:r w:rsidRPr="00174543">
          <w:rPr>
            <w:lang w:val="en-US"/>
          </w:rPr>
          <w:t xml:space="preserve">API </w:t>
        </w:r>
        <w:r w:rsidRPr="00174543">
          <w:rPr>
            <w:rFonts w:hint="cs"/>
            <w:rtl/>
            <w:lang w:val="en-US"/>
          </w:rPr>
          <w:t xml:space="preserve"> בבניי</w:t>
        </w:r>
        <w:r w:rsidRPr="00174543">
          <w:rPr>
            <w:rFonts w:hint="eastAsia"/>
            <w:rtl/>
            <w:lang w:val="en-US"/>
          </w:rPr>
          <w:t>ת</w:t>
        </w:r>
        <w:r w:rsidRPr="00174543">
          <w:rPr>
            <w:rFonts w:hint="cs"/>
            <w:rtl/>
            <w:lang w:val="en-US"/>
          </w:rPr>
          <w:t xml:space="preserve"> הפרויקט שלנו והוא </w:t>
        </w:r>
        <w:r w:rsidRPr="00174543">
          <w:rPr>
            <w:lang w:val="en-US"/>
          </w:rPr>
          <w:t xml:space="preserve">EIA API </w:t>
        </w:r>
        <w:r w:rsidRPr="00174543">
          <w:rPr>
            <w:rFonts w:hint="cs"/>
            <w:rtl/>
            <w:lang w:val="en-US"/>
          </w:rPr>
          <w:t xml:space="preserve">: </w:t>
        </w:r>
        <w:r>
          <w:fldChar w:fldCharType="begin"/>
        </w:r>
        <w:r>
          <w:instrText>HYPERLINK "https://www.eia.gov/opendata/"</w:instrText>
        </w:r>
        <w:r>
          <w:fldChar w:fldCharType="separate"/>
        </w:r>
        <w:r w:rsidRPr="00174543">
          <w:rPr>
            <w:rStyle w:val="Hyperlink"/>
            <w:lang w:val="en-US"/>
          </w:rPr>
          <w:t>https://www.eia.gov/opendata</w:t>
        </w:r>
        <w:r w:rsidRPr="00174543">
          <w:rPr>
            <w:rStyle w:val="Hyperlink"/>
            <w:rtl/>
            <w:lang w:val="en-US"/>
          </w:rPr>
          <w:t>/</w:t>
        </w:r>
        <w:r>
          <w:rPr>
            <w:rStyle w:val="Hyperlink"/>
            <w:lang w:val="en-US"/>
          </w:rPr>
          <w:fldChar w:fldCharType="end"/>
        </w:r>
      </w:ins>
    </w:p>
    <w:p w14:paraId="342E0A13" w14:textId="77777777" w:rsidR="007B05F4" w:rsidRDefault="007B05F4" w:rsidP="007B05F4">
      <w:pPr>
        <w:bidi/>
        <w:spacing w:line="360" w:lineRule="auto"/>
        <w:ind w:right="357"/>
        <w:rPr>
          <w:ins w:id="3" w:author="מיאר עבדאללה סאלח" w:date="2024-08-29T16:27:00Z" w16du:dateUtc="2024-08-29T13:27:00Z"/>
          <w:rFonts w:hint="cs"/>
          <w:b/>
          <w:bCs/>
          <w:rtl/>
          <w:lang w:val="en-US"/>
        </w:rPr>
      </w:pPr>
      <w:ins w:id="4" w:author="מיאר עבדאללה סאלח" w:date="2024-08-29T16:27:00Z" w16du:dateUtc="2024-08-29T13:27:00Z">
        <w:r>
          <w:rPr>
            <w:rFonts w:hint="cs"/>
            <w:b/>
            <w:bCs/>
            <w:rtl/>
            <w:lang w:val="en-US"/>
          </w:rPr>
          <w:t xml:space="preserve">ולא ב </w:t>
        </w:r>
        <w:r>
          <w:rPr>
            <w:b/>
            <w:bCs/>
            <w:lang w:val="en-US" w:bidi="ar-SA"/>
          </w:rPr>
          <w:t>DB</w:t>
        </w:r>
        <w:r>
          <w:rPr>
            <w:rFonts w:hint="cs"/>
            <w:b/>
            <w:bCs/>
            <w:rtl/>
            <w:lang w:val="en-US"/>
          </w:rPr>
          <w:t xml:space="preserve"> ולכן בו הצגנו הנתונים שלקחנו מה </w:t>
        </w:r>
        <w:r>
          <w:rPr>
            <w:b/>
            <w:bCs/>
            <w:lang w:val="en-US"/>
          </w:rPr>
          <w:t>API</w:t>
        </w:r>
        <w:r>
          <w:rPr>
            <w:rFonts w:hint="cs"/>
            <w:b/>
            <w:bCs/>
            <w:rtl/>
            <w:lang w:val="en-US"/>
          </w:rPr>
          <w:t xml:space="preserve"> לכל סוג אנרגיה וגם למידע בינלאומי שלפנו את הנתונים וזהו הדרך והמידע שהשתמשנו בו :</w:t>
        </w:r>
      </w:ins>
    </w:p>
    <w:p w14:paraId="101FA82C" w14:textId="77777777" w:rsidR="007B05F4" w:rsidRPr="00174543" w:rsidRDefault="007B05F4" w:rsidP="007B05F4">
      <w:pPr>
        <w:bidi/>
        <w:spacing w:line="480" w:lineRule="auto"/>
        <w:ind w:right="357"/>
        <w:rPr>
          <w:b/>
          <w:bCs/>
          <w:sz w:val="24"/>
          <w:szCs w:val="24"/>
          <w:u w:val="single"/>
          <w:lang w:val="en-US"/>
        </w:rPr>
      </w:pPr>
    </w:p>
    <w:p w14:paraId="5F44BB66" w14:textId="007B8514" w:rsidR="0011522C" w:rsidRPr="00174543" w:rsidRDefault="00174543" w:rsidP="00174543">
      <w:pPr>
        <w:spacing w:line="480" w:lineRule="auto"/>
        <w:ind w:right="357"/>
        <w:jc w:val="center"/>
        <w:rPr>
          <w:lang w:val="en-US" w:bidi="ar-SA"/>
        </w:rPr>
      </w:pPr>
      <w:r>
        <w:rPr>
          <w:noProof/>
          <w:lang w:val="en-US" w:bidi="ar-SA"/>
        </w:rPr>
        <w:drawing>
          <wp:inline distT="0" distB="0" distL="0" distR="0" wp14:anchorId="1DACFD86" wp14:editId="13314B14">
            <wp:extent cx="1770216" cy="4173256"/>
            <wp:effectExtent l="0" t="0" r="0" b="5080"/>
            <wp:docPr id="363777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777744" name="Picture 363777744"/>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906689" cy="4494990"/>
                    </a:xfrm>
                    <a:prstGeom prst="rect">
                      <a:avLst/>
                    </a:prstGeom>
                  </pic:spPr>
                </pic:pic>
              </a:graphicData>
            </a:graphic>
          </wp:inline>
        </w:drawing>
      </w:r>
    </w:p>
    <w:p w14:paraId="7A61ECA4" w14:textId="77777777" w:rsidR="0011522C" w:rsidRDefault="0011522C" w:rsidP="0011522C">
      <w:pPr>
        <w:bidi/>
        <w:spacing w:line="480" w:lineRule="auto"/>
        <w:ind w:right="357"/>
        <w:rPr>
          <w:rtl/>
        </w:rPr>
      </w:pPr>
    </w:p>
    <w:p w14:paraId="55FDED47" w14:textId="77777777" w:rsidR="00722E25" w:rsidRDefault="00722E25" w:rsidP="00722E25">
      <w:pPr>
        <w:bidi/>
        <w:spacing w:line="480" w:lineRule="auto"/>
        <w:ind w:right="357"/>
        <w:rPr>
          <w:rtl/>
        </w:rPr>
      </w:pPr>
    </w:p>
    <w:p w14:paraId="3F348F48" w14:textId="77777777" w:rsidR="00722E25" w:rsidRDefault="00722E25" w:rsidP="00722E25">
      <w:pPr>
        <w:bidi/>
        <w:spacing w:line="480" w:lineRule="auto"/>
        <w:ind w:right="357"/>
        <w:rPr>
          <w:rtl/>
        </w:rPr>
      </w:pPr>
    </w:p>
    <w:p w14:paraId="13AA481F" w14:textId="77777777" w:rsidR="00722E25" w:rsidRDefault="00722E25" w:rsidP="00722E25">
      <w:pPr>
        <w:bidi/>
        <w:spacing w:line="480" w:lineRule="auto"/>
        <w:ind w:right="357"/>
        <w:rPr>
          <w:rtl/>
        </w:rPr>
      </w:pPr>
    </w:p>
    <w:p w14:paraId="663503BD" w14:textId="77777777" w:rsidR="00722E25" w:rsidRDefault="00722E25" w:rsidP="00722E25">
      <w:pPr>
        <w:bidi/>
        <w:spacing w:line="480" w:lineRule="auto"/>
        <w:ind w:right="357"/>
      </w:pPr>
    </w:p>
    <w:p w14:paraId="22A8AFF0" w14:textId="77777777" w:rsidR="00584B75" w:rsidRDefault="00584B75" w:rsidP="00584B75">
      <w:pPr>
        <w:bidi/>
        <w:spacing w:line="480" w:lineRule="auto"/>
        <w:ind w:right="357"/>
      </w:pPr>
    </w:p>
    <w:p w14:paraId="0A0722A5" w14:textId="77777777" w:rsidR="00584B75" w:rsidRDefault="00584B75" w:rsidP="00584B75">
      <w:pPr>
        <w:bidi/>
        <w:spacing w:line="480" w:lineRule="auto"/>
        <w:ind w:right="357"/>
        <w:rPr>
          <w:rtl/>
        </w:rPr>
      </w:pPr>
    </w:p>
    <w:p w14:paraId="42BB0832" w14:textId="77777777" w:rsidR="00584B75" w:rsidRDefault="00584B75" w:rsidP="00584B75">
      <w:pPr>
        <w:bidi/>
        <w:spacing w:line="480" w:lineRule="auto"/>
        <w:ind w:right="357"/>
        <w:rPr>
          <w:rtl/>
        </w:rPr>
      </w:pPr>
    </w:p>
    <w:p w14:paraId="672884B5" w14:textId="77777777" w:rsidR="00584B75" w:rsidRDefault="00584B75" w:rsidP="00584B75">
      <w:pPr>
        <w:bidi/>
        <w:spacing w:line="480" w:lineRule="auto"/>
        <w:ind w:right="357"/>
        <w:rPr>
          <w:rtl/>
        </w:rPr>
      </w:pPr>
    </w:p>
    <w:p w14:paraId="4ED98FBF" w14:textId="77777777" w:rsidR="00584B75" w:rsidRDefault="00584B75" w:rsidP="00584B75">
      <w:pPr>
        <w:bidi/>
        <w:spacing w:line="480" w:lineRule="auto"/>
        <w:ind w:right="357"/>
      </w:pPr>
    </w:p>
    <w:p w14:paraId="3ABA5A64" w14:textId="0B6C845B" w:rsidR="00722E25" w:rsidRDefault="00584B75" w:rsidP="00584B75">
      <w:pPr>
        <w:bidi/>
        <w:spacing w:line="480" w:lineRule="auto"/>
        <w:ind w:right="357"/>
        <w:rPr>
          <w:b/>
          <w:bCs/>
          <w:sz w:val="24"/>
          <w:szCs w:val="24"/>
          <w:u w:val="single"/>
          <w:rtl/>
        </w:rPr>
      </w:pPr>
      <w:r w:rsidRPr="00584B75">
        <w:rPr>
          <w:rFonts w:hint="cs"/>
          <w:b/>
          <w:bCs/>
          <w:sz w:val="24"/>
          <w:szCs w:val="24"/>
          <w:u w:val="single"/>
          <w:rtl/>
        </w:rPr>
        <w:t>5.</w:t>
      </w:r>
      <w:r>
        <w:rPr>
          <w:rFonts w:hint="cs"/>
          <w:b/>
          <w:bCs/>
          <w:sz w:val="24"/>
          <w:szCs w:val="24"/>
          <w:u w:val="single"/>
          <w:rtl/>
        </w:rPr>
        <w:t xml:space="preserve"> </w:t>
      </w:r>
      <w:r w:rsidRPr="00584B75">
        <w:rPr>
          <w:rFonts w:hint="cs"/>
          <w:b/>
          <w:bCs/>
          <w:sz w:val="24"/>
          <w:szCs w:val="24"/>
          <w:u w:val="single"/>
          <w:rtl/>
        </w:rPr>
        <w:t>תיק מתכנת:</w:t>
      </w:r>
    </w:p>
    <w:p w14:paraId="570F97BE" w14:textId="77777777" w:rsidR="00624F9E" w:rsidRPr="00624F9E" w:rsidRDefault="00624F9E" w:rsidP="00624F9E">
      <w:pPr>
        <w:bidi/>
        <w:spacing w:line="360" w:lineRule="auto"/>
        <w:ind w:right="357"/>
        <w:rPr>
          <w:b/>
          <w:bCs/>
          <w:u w:val="single"/>
        </w:rPr>
      </w:pPr>
      <w:r w:rsidRPr="00624F9E">
        <w:rPr>
          <w:b/>
          <w:bCs/>
          <w:u w:val="single"/>
          <w:rtl/>
        </w:rPr>
        <w:t>תיעוד והסברים על הפונקציות המרכזיות בקוד</w:t>
      </w:r>
      <w:r w:rsidRPr="00624F9E">
        <w:rPr>
          <w:b/>
          <w:bCs/>
          <w:u w:val="single"/>
        </w:rPr>
        <w:t>:</w:t>
      </w:r>
    </w:p>
    <w:p w14:paraId="0C3D37D5" w14:textId="77777777" w:rsidR="00624F9E" w:rsidRPr="00624F9E" w:rsidRDefault="00624F9E" w:rsidP="00624F9E">
      <w:pPr>
        <w:numPr>
          <w:ilvl w:val="0"/>
          <w:numId w:val="12"/>
        </w:numPr>
        <w:bidi/>
        <w:spacing w:line="360" w:lineRule="auto"/>
        <w:ind w:right="357"/>
      </w:pPr>
      <w:proofErr w:type="spellStart"/>
      <w:r w:rsidRPr="00624F9E">
        <w:t>ChartComp.jsx</w:t>
      </w:r>
      <w:proofErr w:type="spellEnd"/>
      <w:r w:rsidRPr="00624F9E">
        <w:t>:</w:t>
      </w:r>
    </w:p>
    <w:p w14:paraId="239397C2" w14:textId="77777777" w:rsidR="00624F9E" w:rsidRPr="00624F9E" w:rsidRDefault="00624F9E" w:rsidP="00624F9E">
      <w:pPr>
        <w:numPr>
          <w:ilvl w:val="1"/>
          <w:numId w:val="12"/>
        </w:numPr>
        <w:tabs>
          <w:tab w:val="num" w:pos="1440"/>
        </w:tabs>
        <w:bidi/>
        <w:spacing w:line="360" w:lineRule="auto"/>
        <w:ind w:right="357"/>
      </w:pPr>
      <w:r w:rsidRPr="00624F9E">
        <w:rPr>
          <w:rtl/>
        </w:rPr>
        <w:t>פונקציה עיקרית</w:t>
      </w:r>
      <w:r w:rsidRPr="00624F9E">
        <w:t>: </w:t>
      </w:r>
      <w:proofErr w:type="spellStart"/>
      <w:r w:rsidRPr="00624F9E">
        <w:t>ChartComp</w:t>
      </w:r>
      <w:proofErr w:type="spellEnd"/>
    </w:p>
    <w:p w14:paraId="7031BBD9" w14:textId="412828D7" w:rsidR="00624F9E" w:rsidRPr="00624F9E" w:rsidRDefault="00624F9E" w:rsidP="00624F9E">
      <w:pPr>
        <w:numPr>
          <w:ilvl w:val="1"/>
          <w:numId w:val="12"/>
        </w:numPr>
        <w:tabs>
          <w:tab w:val="num" w:pos="1440"/>
        </w:tabs>
        <w:bidi/>
        <w:spacing w:line="360" w:lineRule="auto"/>
        <w:ind w:right="357"/>
      </w:pPr>
      <w:r w:rsidRPr="00624F9E">
        <w:rPr>
          <w:rtl/>
        </w:rPr>
        <w:t>תיאור</w:t>
      </w:r>
      <w:r w:rsidRPr="00624F9E">
        <w:t xml:space="preserve">: </w:t>
      </w:r>
      <w:r w:rsidRPr="00624F9E">
        <w:rPr>
          <w:rtl/>
        </w:rPr>
        <w:t>זוהי קומפוננטה שמציגה גרף באמצעות ספריית</w:t>
      </w:r>
      <w:r w:rsidRPr="00624F9E">
        <w:rPr>
          <w:rtl/>
          <w:lang w:bidi="ar-SA"/>
        </w:rPr>
        <w:t> </w:t>
      </w:r>
      <w:r w:rsidRPr="00624F9E">
        <w:t xml:space="preserve">Chart.js. </w:t>
      </w:r>
      <w:r w:rsidRPr="00624F9E">
        <w:rPr>
          <w:rtl/>
        </w:rPr>
        <w:t>הפונקציה מקבלת נתונים כפרופס ומציגה אותם בצורה גרפית</w:t>
      </w:r>
      <w:r w:rsidR="003757A8">
        <w:t>.</w:t>
      </w:r>
    </w:p>
    <w:p w14:paraId="3F0073E3" w14:textId="77777777" w:rsidR="00624F9E" w:rsidRDefault="00624F9E" w:rsidP="00624F9E">
      <w:pPr>
        <w:numPr>
          <w:ilvl w:val="1"/>
          <w:numId w:val="12"/>
        </w:numPr>
        <w:tabs>
          <w:tab w:val="num" w:pos="1440"/>
        </w:tabs>
        <w:bidi/>
        <w:spacing w:line="360" w:lineRule="auto"/>
        <w:ind w:right="357"/>
      </w:pPr>
      <w:r w:rsidRPr="00624F9E">
        <w:rPr>
          <w:rtl/>
        </w:rPr>
        <w:t>שימוש</w:t>
      </w:r>
      <w:r w:rsidRPr="00624F9E">
        <w:t xml:space="preserve">: </w:t>
      </w:r>
      <w:r w:rsidRPr="00624F9E">
        <w:rPr>
          <w:rtl/>
        </w:rPr>
        <w:t>נעשה שימוש בתצוגה של נתוני צריכת אנרגיה וניתוחם</w:t>
      </w:r>
      <w:r w:rsidRPr="00624F9E">
        <w:t>.</w:t>
      </w:r>
    </w:p>
    <w:p w14:paraId="5022F639" w14:textId="13E022FB" w:rsidR="003757A8" w:rsidRDefault="003757A8" w:rsidP="003757A8">
      <w:pPr>
        <w:bidi/>
        <w:spacing w:line="360" w:lineRule="auto"/>
        <w:ind w:left="1080" w:right="357"/>
        <w:jc w:val="center"/>
      </w:pPr>
      <w:r>
        <w:rPr>
          <w:noProof/>
        </w:rPr>
        <w:drawing>
          <wp:inline distT="0" distB="0" distL="0" distR="0" wp14:anchorId="18AAB12E" wp14:editId="76711818">
            <wp:extent cx="2315607" cy="1846053"/>
            <wp:effectExtent l="0" t="0" r="0" b="0"/>
            <wp:docPr id="30648879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488799" name="Picture 306488799"/>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376044" cy="1894235"/>
                    </a:xfrm>
                    <a:prstGeom prst="rect">
                      <a:avLst/>
                    </a:prstGeom>
                  </pic:spPr>
                </pic:pic>
              </a:graphicData>
            </a:graphic>
          </wp:inline>
        </w:drawing>
      </w:r>
    </w:p>
    <w:p w14:paraId="2788C3E2" w14:textId="0D423A20" w:rsidR="003757A8" w:rsidRPr="00624F9E" w:rsidRDefault="003757A8" w:rsidP="003757A8">
      <w:pPr>
        <w:bidi/>
        <w:spacing w:line="360" w:lineRule="auto"/>
        <w:ind w:left="1080" w:right="357"/>
        <w:jc w:val="center"/>
        <w:rPr>
          <w:rtl/>
          <w:lang w:val="en-US"/>
        </w:rPr>
      </w:pPr>
      <w:r>
        <w:rPr>
          <w:rFonts w:hint="cs"/>
          <w:rtl/>
          <w:lang w:val="en-US"/>
        </w:rPr>
        <w:t>*בתמונה מתואר תבנית של גרף במערכת שלנו</w:t>
      </w:r>
      <w:r w:rsidR="00F900A9">
        <w:rPr>
          <w:rFonts w:hint="cs"/>
          <w:rtl/>
          <w:lang w:val="en-US"/>
        </w:rPr>
        <w:t>.</w:t>
      </w:r>
    </w:p>
    <w:p w14:paraId="0F6A8F47" w14:textId="77777777" w:rsidR="00624F9E" w:rsidRPr="00624F9E" w:rsidRDefault="00624F9E" w:rsidP="00624F9E">
      <w:pPr>
        <w:numPr>
          <w:ilvl w:val="0"/>
          <w:numId w:val="12"/>
        </w:numPr>
        <w:bidi/>
        <w:spacing w:line="360" w:lineRule="auto"/>
        <w:ind w:right="357"/>
      </w:pPr>
      <w:proofErr w:type="spellStart"/>
      <w:r w:rsidRPr="00624F9E">
        <w:t>DataTable.jsx</w:t>
      </w:r>
      <w:proofErr w:type="spellEnd"/>
      <w:r w:rsidRPr="00624F9E">
        <w:t>:</w:t>
      </w:r>
    </w:p>
    <w:p w14:paraId="06075909" w14:textId="77777777" w:rsidR="00624F9E" w:rsidRPr="00624F9E" w:rsidRDefault="00624F9E" w:rsidP="00624F9E">
      <w:pPr>
        <w:numPr>
          <w:ilvl w:val="1"/>
          <w:numId w:val="12"/>
        </w:numPr>
        <w:tabs>
          <w:tab w:val="num" w:pos="1440"/>
        </w:tabs>
        <w:bidi/>
        <w:spacing w:line="360" w:lineRule="auto"/>
        <w:ind w:right="357"/>
      </w:pPr>
      <w:r w:rsidRPr="00624F9E">
        <w:rPr>
          <w:rtl/>
        </w:rPr>
        <w:t>פונקציה עיקרית</w:t>
      </w:r>
      <w:r w:rsidRPr="00624F9E">
        <w:t>: </w:t>
      </w:r>
      <w:proofErr w:type="spellStart"/>
      <w:r w:rsidRPr="00624F9E">
        <w:t>DataTable</w:t>
      </w:r>
      <w:proofErr w:type="spellEnd"/>
    </w:p>
    <w:p w14:paraId="62EF5142" w14:textId="07B121BD" w:rsidR="00624F9E" w:rsidRPr="00624F9E" w:rsidRDefault="00624F9E" w:rsidP="00624F9E">
      <w:pPr>
        <w:numPr>
          <w:ilvl w:val="1"/>
          <w:numId w:val="12"/>
        </w:numPr>
        <w:tabs>
          <w:tab w:val="num" w:pos="1440"/>
        </w:tabs>
        <w:bidi/>
        <w:spacing w:line="360" w:lineRule="auto"/>
        <w:ind w:right="357"/>
      </w:pPr>
      <w:r w:rsidRPr="00624F9E">
        <w:rPr>
          <w:rtl/>
        </w:rPr>
        <w:t>תיאור</w:t>
      </w:r>
      <w:r w:rsidRPr="00624F9E">
        <w:t xml:space="preserve">: </w:t>
      </w:r>
      <w:r w:rsidRPr="00624F9E">
        <w:rPr>
          <w:rFonts w:hint="cs"/>
          <w:rtl/>
        </w:rPr>
        <w:t>קומפוננט</w:t>
      </w:r>
      <w:r w:rsidRPr="00624F9E">
        <w:rPr>
          <w:rtl/>
        </w:rPr>
        <w:t xml:space="preserve"> שמציג נתונים בטבלה בצורה דינאמית. היא מקבלת כפרופס מערך נתונים ומציגה אותם בתור טבלה ניתנת למיון וסינון</w:t>
      </w:r>
      <w:r w:rsidRPr="00624F9E">
        <w:t>.</w:t>
      </w:r>
    </w:p>
    <w:p w14:paraId="2F282573" w14:textId="2E428055" w:rsidR="003757A8" w:rsidRPr="003757A8" w:rsidRDefault="00624F9E" w:rsidP="003757A8">
      <w:pPr>
        <w:numPr>
          <w:ilvl w:val="1"/>
          <w:numId w:val="12"/>
        </w:numPr>
        <w:tabs>
          <w:tab w:val="num" w:pos="1440"/>
        </w:tabs>
        <w:bidi/>
        <w:spacing w:line="360" w:lineRule="auto"/>
        <w:ind w:right="357"/>
      </w:pPr>
      <w:r w:rsidRPr="00624F9E">
        <w:rPr>
          <w:rtl/>
        </w:rPr>
        <w:t>שימוש</w:t>
      </w:r>
      <w:r w:rsidRPr="00624F9E">
        <w:t xml:space="preserve">: </w:t>
      </w:r>
      <w:r w:rsidRPr="00624F9E">
        <w:rPr>
          <w:rtl/>
        </w:rPr>
        <w:t>משמשת להצגת נתוני צריכת אנרגיה בצורה ברורה וטבלאית</w:t>
      </w:r>
      <w:r w:rsidRPr="00624F9E">
        <w:t>.</w:t>
      </w:r>
    </w:p>
    <w:p w14:paraId="2EDB6608" w14:textId="6C4807AD" w:rsidR="003757A8" w:rsidRDefault="003757A8" w:rsidP="003757A8">
      <w:pPr>
        <w:bidi/>
        <w:spacing w:line="360" w:lineRule="auto"/>
        <w:ind w:left="1080" w:right="357"/>
        <w:jc w:val="center"/>
        <w:rPr>
          <w:rtl/>
        </w:rPr>
      </w:pPr>
      <w:r>
        <w:rPr>
          <w:noProof/>
        </w:rPr>
        <w:lastRenderedPageBreak/>
        <w:drawing>
          <wp:inline distT="0" distB="0" distL="0" distR="0" wp14:anchorId="225B6DF0" wp14:editId="48FEEA58">
            <wp:extent cx="3119887" cy="1654940"/>
            <wp:effectExtent l="0" t="0" r="4445" b="0"/>
            <wp:docPr id="20863500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350022" name="Picture 2086350022"/>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287257" cy="1743721"/>
                    </a:xfrm>
                    <a:prstGeom prst="rect">
                      <a:avLst/>
                    </a:prstGeom>
                  </pic:spPr>
                </pic:pic>
              </a:graphicData>
            </a:graphic>
          </wp:inline>
        </w:drawing>
      </w:r>
    </w:p>
    <w:p w14:paraId="5DF31497" w14:textId="3F2BC570" w:rsidR="003757A8" w:rsidRDefault="003757A8" w:rsidP="003757A8">
      <w:pPr>
        <w:bidi/>
        <w:spacing w:line="360" w:lineRule="auto"/>
        <w:ind w:left="1080" w:right="357"/>
        <w:jc w:val="center"/>
      </w:pPr>
      <w:r>
        <w:rPr>
          <w:rFonts w:hint="cs"/>
          <w:rtl/>
        </w:rPr>
        <w:t>*בתמונה מוצג הגלישה בין הדפים של טבלת הנתונים באמצעות כפתורים</w:t>
      </w:r>
      <w:r w:rsidR="00F900A9">
        <w:rPr>
          <w:rFonts w:hint="cs"/>
          <w:rtl/>
        </w:rPr>
        <w:t>.</w:t>
      </w:r>
    </w:p>
    <w:p w14:paraId="6DEC9FEF" w14:textId="77777777" w:rsidR="00D11CB3" w:rsidRDefault="00D11CB3" w:rsidP="00D11CB3">
      <w:pPr>
        <w:bidi/>
        <w:spacing w:line="360" w:lineRule="auto"/>
        <w:ind w:left="1080" w:right="357"/>
        <w:jc w:val="center"/>
        <w:rPr>
          <w:rtl/>
        </w:rPr>
      </w:pPr>
    </w:p>
    <w:p w14:paraId="73353903" w14:textId="77777777" w:rsidR="003757A8" w:rsidRDefault="003757A8" w:rsidP="003757A8">
      <w:pPr>
        <w:bidi/>
        <w:spacing w:line="360" w:lineRule="auto"/>
        <w:ind w:left="1080" w:right="357"/>
        <w:jc w:val="center"/>
        <w:rPr>
          <w:rtl/>
        </w:rPr>
      </w:pPr>
    </w:p>
    <w:p w14:paraId="22F04EE5" w14:textId="77777777" w:rsidR="00624F9E" w:rsidRPr="00624F9E" w:rsidRDefault="00624F9E" w:rsidP="00624F9E">
      <w:pPr>
        <w:numPr>
          <w:ilvl w:val="0"/>
          <w:numId w:val="12"/>
        </w:numPr>
        <w:bidi/>
        <w:spacing w:line="360" w:lineRule="auto"/>
        <w:ind w:right="357"/>
      </w:pPr>
      <w:proofErr w:type="spellStart"/>
      <w:r w:rsidRPr="00624F9E">
        <w:t>EnergyPage.jsx</w:t>
      </w:r>
      <w:proofErr w:type="spellEnd"/>
      <w:r w:rsidRPr="00624F9E">
        <w:t>:</w:t>
      </w:r>
    </w:p>
    <w:p w14:paraId="780F6FB8" w14:textId="77777777" w:rsidR="00624F9E" w:rsidRPr="00624F9E" w:rsidRDefault="00624F9E" w:rsidP="00624F9E">
      <w:pPr>
        <w:numPr>
          <w:ilvl w:val="1"/>
          <w:numId w:val="12"/>
        </w:numPr>
        <w:tabs>
          <w:tab w:val="num" w:pos="1440"/>
        </w:tabs>
        <w:bidi/>
        <w:spacing w:line="360" w:lineRule="auto"/>
        <w:ind w:right="357"/>
      </w:pPr>
      <w:r w:rsidRPr="00624F9E">
        <w:rPr>
          <w:rtl/>
        </w:rPr>
        <w:t>פונקציה עיקרית</w:t>
      </w:r>
      <w:r w:rsidRPr="00624F9E">
        <w:t>: </w:t>
      </w:r>
      <w:proofErr w:type="spellStart"/>
      <w:r w:rsidRPr="00624F9E">
        <w:t>EnergyPage</w:t>
      </w:r>
      <w:proofErr w:type="spellEnd"/>
    </w:p>
    <w:p w14:paraId="033DDF75" w14:textId="004150E3" w:rsidR="00624F9E" w:rsidRPr="00624F9E" w:rsidRDefault="00624F9E" w:rsidP="00624F9E">
      <w:pPr>
        <w:numPr>
          <w:ilvl w:val="1"/>
          <w:numId w:val="12"/>
        </w:numPr>
        <w:tabs>
          <w:tab w:val="num" w:pos="1440"/>
        </w:tabs>
        <w:bidi/>
        <w:spacing w:line="360" w:lineRule="auto"/>
        <w:ind w:right="357"/>
      </w:pPr>
      <w:r w:rsidRPr="00624F9E">
        <w:rPr>
          <w:rtl/>
        </w:rPr>
        <w:t>תיאור</w:t>
      </w:r>
      <w:r w:rsidRPr="00624F9E">
        <w:t xml:space="preserve">: </w:t>
      </w:r>
      <w:r w:rsidRPr="00624F9E">
        <w:rPr>
          <w:rFonts w:hint="cs"/>
          <w:rtl/>
        </w:rPr>
        <w:t>קומפוננט</w:t>
      </w:r>
      <w:r w:rsidRPr="00624F9E">
        <w:rPr>
          <w:rtl/>
        </w:rPr>
        <w:t xml:space="preserve"> זו משמשת כדף מרכזי להצגת נתוני אנרגיה. היא משלבת גרפים, טבלאות ורכיבים נוספים כדי להציג את המידע באופן מקיף</w:t>
      </w:r>
      <w:r w:rsidRPr="00624F9E">
        <w:t>.</w:t>
      </w:r>
    </w:p>
    <w:p w14:paraId="491F8434" w14:textId="30C9EA15" w:rsidR="00F900A9" w:rsidRPr="00F900A9" w:rsidRDefault="00624F9E" w:rsidP="00F900A9">
      <w:pPr>
        <w:numPr>
          <w:ilvl w:val="1"/>
          <w:numId w:val="12"/>
        </w:numPr>
        <w:tabs>
          <w:tab w:val="num" w:pos="1440"/>
        </w:tabs>
        <w:bidi/>
        <w:spacing w:line="360" w:lineRule="auto"/>
        <w:ind w:right="357"/>
      </w:pPr>
      <w:r w:rsidRPr="00624F9E">
        <w:rPr>
          <w:rtl/>
        </w:rPr>
        <w:t>שימוש</w:t>
      </w:r>
      <w:r w:rsidRPr="00624F9E">
        <w:t xml:space="preserve">: </w:t>
      </w:r>
      <w:r w:rsidRPr="00624F9E">
        <w:rPr>
          <w:rtl/>
        </w:rPr>
        <w:t>דף זה מציג את כל המידע הנוגע לצריכת אנרגיה לפי קטגוריות שונות</w:t>
      </w:r>
      <w:r w:rsidRPr="00624F9E">
        <w:t>.</w:t>
      </w:r>
    </w:p>
    <w:p w14:paraId="358C8FC0" w14:textId="160270F8" w:rsidR="003757A8" w:rsidRDefault="00F900A9" w:rsidP="00F900A9">
      <w:pPr>
        <w:bidi/>
        <w:spacing w:line="360" w:lineRule="auto"/>
        <w:ind w:left="1440" w:right="357"/>
        <w:jc w:val="center"/>
        <w:rPr>
          <w:rtl/>
        </w:rPr>
      </w:pPr>
      <w:r>
        <w:rPr>
          <w:noProof/>
        </w:rPr>
        <w:drawing>
          <wp:inline distT="0" distB="0" distL="0" distR="0" wp14:anchorId="76B4858D" wp14:editId="4629E14F">
            <wp:extent cx="2452777" cy="1617889"/>
            <wp:effectExtent l="0" t="0" r="0" b="0"/>
            <wp:docPr id="57698812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988127" name="Picture 576988127"/>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475176" cy="1632664"/>
                    </a:xfrm>
                    <a:prstGeom prst="rect">
                      <a:avLst/>
                    </a:prstGeom>
                  </pic:spPr>
                </pic:pic>
              </a:graphicData>
            </a:graphic>
          </wp:inline>
        </w:drawing>
      </w:r>
    </w:p>
    <w:p w14:paraId="47E2416B" w14:textId="7EB9F653" w:rsidR="00F900A9" w:rsidRPr="00624F9E" w:rsidRDefault="00F900A9" w:rsidP="00F900A9">
      <w:pPr>
        <w:bidi/>
        <w:spacing w:line="360" w:lineRule="auto"/>
        <w:ind w:left="1440" w:right="357"/>
        <w:jc w:val="center"/>
      </w:pPr>
      <w:r>
        <w:rPr>
          <w:rFonts w:hint="cs"/>
          <w:rtl/>
        </w:rPr>
        <w:t>*בתמונה מוצג דרך שליפת הנתונים לפי סוג האנרגי</w:t>
      </w:r>
      <w:r>
        <w:rPr>
          <w:rFonts w:hint="eastAsia"/>
          <w:rtl/>
        </w:rPr>
        <w:t>ה</w:t>
      </w:r>
      <w:r>
        <w:rPr>
          <w:rFonts w:hint="cs"/>
          <w:rtl/>
        </w:rPr>
        <w:t xml:space="preserve"> הנבחרת (גז טבעי או חשמל).</w:t>
      </w:r>
    </w:p>
    <w:p w14:paraId="0B0781CB" w14:textId="77777777" w:rsidR="00624F9E" w:rsidRPr="00624F9E" w:rsidRDefault="00624F9E" w:rsidP="00624F9E">
      <w:pPr>
        <w:numPr>
          <w:ilvl w:val="0"/>
          <w:numId w:val="12"/>
        </w:numPr>
        <w:bidi/>
        <w:spacing w:line="360" w:lineRule="auto"/>
        <w:ind w:right="357"/>
      </w:pPr>
      <w:proofErr w:type="spellStart"/>
      <w:r w:rsidRPr="00624F9E">
        <w:t>NavBar.jsx</w:t>
      </w:r>
      <w:proofErr w:type="spellEnd"/>
      <w:r w:rsidRPr="00624F9E">
        <w:t>:</w:t>
      </w:r>
    </w:p>
    <w:p w14:paraId="3A0B08CF" w14:textId="77777777" w:rsidR="00624F9E" w:rsidRPr="00624F9E" w:rsidRDefault="00624F9E" w:rsidP="00624F9E">
      <w:pPr>
        <w:numPr>
          <w:ilvl w:val="1"/>
          <w:numId w:val="12"/>
        </w:numPr>
        <w:tabs>
          <w:tab w:val="num" w:pos="1440"/>
        </w:tabs>
        <w:bidi/>
        <w:spacing w:line="360" w:lineRule="auto"/>
        <w:ind w:right="357"/>
      </w:pPr>
      <w:r w:rsidRPr="00624F9E">
        <w:rPr>
          <w:rtl/>
        </w:rPr>
        <w:t>פונקציה עיקרית</w:t>
      </w:r>
      <w:r w:rsidRPr="00624F9E">
        <w:t>: </w:t>
      </w:r>
      <w:proofErr w:type="spellStart"/>
      <w:r w:rsidRPr="00624F9E">
        <w:t>NavBar</w:t>
      </w:r>
      <w:proofErr w:type="spellEnd"/>
    </w:p>
    <w:p w14:paraId="545DD2A7" w14:textId="77777777" w:rsidR="00624F9E" w:rsidRPr="00624F9E" w:rsidRDefault="00624F9E" w:rsidP="00624F9E">
      <w:pPr>
        <w:numPr>
          <w:ilvl w:val="1"/>
          <w:numId w:val="12"/>
        </w:numPr>
        <w:tabs>
          <w:tab w:val="num" w:pos="1440"/>
        </w:tabs>
        <w:bidi/>
        <w:spacing w:line="360" w:lineRule="auto"/>
        <w:ind w:right="357"/>
      </w:pPr>
      <w:r w:rsidRPr="00624F9E">
        <w:rPr>
          <w:rtl/>
        </w:rPr>
        <w:t>תיאור</w:t>
      </w:r>
      <w:r w:rsidRPr="00624F9E">
        <w:t xml:space="preserve">: </w:t>
      </w:r>
      <w:r w:rsidRPr="00624F9E">
        <w:rPr>
          <w:rtl/>
        </w:rPr>
        <w:t>רכיב ניווט ראשי של האתר. מאפשר למשתמשים לעבור בין הדפים השונים באתר בצורה קלה ומהירה</w:t>
      </w:r>
      <w:r w:rsidRPr="00624F9E">
        <w:t>.</w:t>
      </w:r>
    </w:p>
    <w:p w14:paraId="6AD6CE80" w14:textId="0B82066E" w:rsidR="00F900A9" w:rsidRPr="00F900A9" w:rsidRDefault="00624F9E" w:rsidP="00F900A9">
      <w:pPr>
        <w:numPr>
          <w:ilvl w:val="1"/>
          <w:numId w:val="12"/>
        </w:numPr>
        <w:tabs>
          <w:tab w:val="num" w:pos="1440"/>
        </w:tabs>
        <w:bidi/>
        <w:spacing w:line="360" w:lineRule="auto"/>
        <w:ind w:right="357"/>
      </w:pPr>
      <w:r w:rsidRPr="00624F9E">
        <w:rPr>
          <w:rtl/>
        </w:rPr>
        <w:t>שימוש</w:t>
      </w:r>
      <w:r w:rsidRPr="00624F9E">
        <w:t xml:space="preserve">: </w:t>
      </w:r>
      <w:r w:rsidRPr="00624F9E">
        <w:rPr>
          <w:rtl/>
        </w:rPr>
        <w:t xml:space="preserve">מופיע בראש כל דף ומקשר לדפים כמו דף הבית, אודות, צור קשר, דפי נתוני אנרגיה </w:t>
      </w:r>
      <w:r w:rsidRPr="00624F9E">
        <w:rPr>
          <w:rFonts w:hint="cs"/>
          <w:rtl/>
        </w:rPr>
        <w:t>וכו</w:t>
      </w:r>
      <w:r w:rsidRPr="00624F9E">
        <w:rPr>
          <w:rtl/>
        </w:rPr>
        <w:t>'</w:t>
      </w:r>
      <w:r w:rsidR="00F900A9">
        <w:rPr>
          <w:rFonts w:hint="cs"/>
          <w:rtl/>
        </w:rPr>
        <w:t>.</w:t>
      </w:r>
    </w:p>
    <w:p w14:paraId="4663A6A5" w14:textId="5E03D9DB" w:rsidR="00F900A9" w:rsidRDefault="00F900A9" w:rsidP="00F900A9">
      <w:pPr>
        <w:bidi/>
        <w:spacing w:line="360" w:lineRule="auto"/>
        <w:ind w:left="1440" w:right="357"/>
        <w:jc w:val="center"/>
        <w:rPr>
          <w:rtl/>
        </w:rPr>
      </w:pPr>
      <w:r>
        <w:rPr>
          <w:noProof/>
        </w:rPr>
        <w:lastRenderedPageBreak/>
        <w:drawing>
          <wp:inline distT="0" distB="0" distL="0" distR="0" wp14:anchorId="54C99CA5" wp14:editId="4500AE42">
            <wp:extent cx="3625970" cy="975835"/>
            <wp:effectExtent l="0" t="0" r="0" b="2540"/>
            <wp:docPr id="24311828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118282" name="Picture 243118282"/>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681366" cy="990743"/>
                    </a:xfrm>
                    <a:prstGeom prst="rect">
                      <a:avLst/>
                    </a:prstGeom>
                  </pic:spPr>
                </pic:pic>
              </a:graphicData>
            </a:graphic>
          </wp:inline>
        </w:drawing>
      </w:r>
    </w:p>
    <w:p w14:paraId="4D38EC36" w14:textId="52A963F7" w:rsidR="00F900A9" w:rsidRDefault="00F900A9" w:rsidP="00F900A9">
      <w:pPr>
        <w:bidi/>
        <w:spacing w:line="360" w:lineRule="auto"/>
        <w:ind w:left="1440" w:right="357"/>
        <w:jc w:val="center"/>
        <w:rPr>
          <w:rtl/>
          <w:lang w:val="en-US"/>
        </w:rPr>
      </w:pPr>
      <w:r>
        <w:rPr>
          <w:rFonts w:hint="cs"/>
          <w:rtl/>
        </w:rPr>
        <w:t xml:space="preserve">*בתמונה זה הקוד של ה </w:t>
      </w:r>
      <w:r>
        <w:rPr>
          <w:lang w:val="en-US"/>
        </w:rPr>
        <w:t>Hamburger Menu</w:t>
      </w:r>
      <w:r>
        <w:rPr>
          <w:rFonts w:hint="cs"/>
          <w:rtl/>
          <w:lang w:val="en-US"/>
        </w:rPr>
        <w:t xml:space="preserve"> למסכים קטנים כמו טלפונים, מה שמאפשר למערכת שלנו להיות רספונסיבית לכל מסך</w:t>
      </w:r>
      <w:r w:rsidR="00D11CB3">
        <w:rPr>
          <w:rFonts w:hint="cs"/>
          <w:rtl/>
          <w:lang w:val="en-US"/>
        </w:rPr>
        <w:t>.</w:t>
      </w:r>
    </w:p>
    <w:p w14:paraId="6BCD208A" w14:textId="77777777" w:rsidR="00D11CB3" w:rsidRDefault="00D11CB3" w:rsidP="00D11CB3">
      <w:pPr>
        <w:bidi/>
        <w:spacing w:line="360" w:lineRule="auto"/>
        <w:ind w:left="1440" w:right="357"/>
        <w:jc w:val="center"/>
        <w:rPr>
          <w:rtl/>
          <w:lang w:val="en-US"/>
        </w:rPr>
      </w:pPr>
    </w:p>
    <w:p w14:paraId="69795AC4" w14:textId="77777777" w:rsidR="00D11CB3" w:rsidRDefault="00D11CB3" w:rsidP="00D11CB3">
      <w:pPr>
        <w:bidi/>
        <w:spacing w:line="360" w:lineRule="auto"/>
        <w:ind w:left="1440" w:right="357"/>
        <w:jc w:val="center"/>
        <w:rPr>
          <w:rtl/>
          <w:lang w:val="en-US"/>
        </w:rPr>
      </w:pPr>
    </w:p>
    <w:p w14:paraId="4D2A246F" w14:textId="77777777" w:rsidR="00D11CB3" w:rsidRDefault="00D11CB3" w:rsidP="00D11CB3">
      <w:pPr>
        <w:bidi/>
        <w:spacing w:line="360" w:lineRule="auto"/>
        <w:ind w:left="1440" w:right="357"/>
        <w:jc w:val="center"/>
        <w:rPr>
          <w:rtl/>
          <w:lang w:val="en-US"/>
        </w:rPr>
      </w:pPr>
    </w:p>
    <w:p w14:paraId="62F57746" w14:textId="77777777" w:rsidR="00D11CB3" w:rsidRDefault="00D11CB3" w:rsidP="00D11CB3">
      <w:pPr>
        <w:bidi/>
        <w:spacing w:line="360" w:lineRule="auto"/>
        <w:ind w:left="1440" w:right="357"/>
        <w:jc w:val="center"/>
        <w:rPr>
          <w:rtl/>
          <w:lang w:val="en-US"/>
        </w:rPr>
      </w:pPr>
    </w:p>
    <w:p w14:paraId="2169CC34" w14:textId="77777777" w:rsidR="00D11CB3" w:rsidRDefault="00D11CB3" w:rsidP="00D11CB3">
      <w:pPr>
        <w:bidi/>
        <w:spacing w:line="360" w:lineRule="auto"/>
        <w:ind w:left="1440" w:right="357"/>
        <w:jc w:val="center"/>
        <w:rPr>
          <w:rtl/>
          <w:lang w:val="en-US"/>
        </w:rPr>
      </w:pPr>
    </w:p>
    <w:p w14:paraId="07CB5B60" w14:textId="77777777" w:rsidR="00D11CB3" w:rsidRDefault="00D11CB3" w:rsidP="00D11CB3">
      <w:pPr>
        <w:bidi/>
        <w:spacing w:line="360" w:lineRule="auto"/>
        <w:ind w:left="1440" w:right="357"/>
        <w:jc w:val="center"/>
        <w:rPr>
          <w:rtl/>
          <w:lang w:val="en-US"/>
        </w:rPr>
      </w:pPr>
    </w:p>
    <w:p w14:paraId="518ABE0A" w14:textId="77777777" w:rsidR="00D11CB3" w:rsidRPr="00624F9E" w:rsidRDefault="00D11CB3" w:rsidP="00D11CB3">
      <w:pPr>
        <w:bidi/>
        <w:spacing w:line="360" w:lineRule="auto"/>
        <w:ind w:left="1440" w:right="357"/>
        <w:jc w:val="center"/>
        <w:rPr>
          <w:rtl/>
          <w:lang w:val="en-US"/>
        </w:rPr>
      </w:pPr>
    </w:p>
    <w:p w14:paraId="468052C7" w14:textId="77777777" w:rsidR="00624F9E" w:rsidRPr="00624F9E" w:rsidRDefault="00624F9E" w:rsidP="00624F9E">
      <w:pPr>
        <w:numPr>
          <w:ilvl w:val="0"/>
          <w:numId w:val="12"/>
        </w:numPr>
        <w:bidi/>
        <w:spacing w:line="360" w:lineRule="auto"/>
        <w:ind w:right="357"/>
      </w:pPr>
      <w:r w:rsidRPr="00624F9E">
        <w:t>DataUtils.js:</w:t>
      </w:r>
    </w:p>
    <w:p w14:paraId="43F47E39" w14:textId="77777777" w:rsidR="00624F9E" w:rsidRPr="00624F9E" w:rsidRDefault="00624F9E" w:rsidP="00624F9E">
      <w:pPr>
        <w:numPr>
          <w:ilvl w:val="1"/>
          <w:numId w:val="12"/>
        </w:numPr>
        <w:tabs>
          <w:tab w:val="num" w:pos="1440"/>
        </w:tabs>
        <w:bidi/>
        <w:spacing w:line="360" w:lineRule="auto"/>
        <w:ind w:right="357"/>
      </w:pPr>
      <w:r w:rsidRPr="00624F9E">
        <w:rPr>
          <w:rtl/>
        </w:rPr>
        <w:t>פונקציה עיקרית</w:t>
      </w:r>
      <w:r w:rsidRPr="00624F9E">
        <w:t>: </w:t>
      </w:r>
      <w:proofErr w:type="spellStart"/>
      <w:r w:rsidRPr="00624F9E">
        <w:t>fetchElectricityData</w:t>
      </w:r>
      <w:proofErr w:type="spellEnd"/>
    </w:p>
    <w:p w14:paraId="159B3A0F" w14:textId="77777777" w:rsidR="00624F9E" w:rsidRPr="00624F9E" w:rsidRDefault="00624F9E" w:rsidP="00624F9E">
      <w:pPr>
        <w:numPr>
          <w:ilvl w:val="1"/>
          <w:numId w:val="12"/>
        </w:numPr>
        <w:tabs>
          <w:tab w:val="num" w:pos="1440"/>
        </w:tabs>
        <w:bidi/>
        <w:spacing w:line="360" w:lineRule="auto"/>
        <w:ind w:right="357"/>
      </w:pPr>
      <w:r w:rsidRPr="00624F9E">
        <w:rPr>
          <w:rtl/>
        </w:rPr>
        <w:t>תיאור</w:t>
      </w:r>
      <w:r w:rsidRPr="00624F9E">
        <w:t xml:space="preserve">: </w:t>
      </w:r>
      <w:r w:rsidRPr="00624F9E">
        <w:rPr>
          <w:rtl/>
        </w:rPr>
        <w:t>פונקציה זו מבצעת קריאה ל</w:t>
      </w:r>
      <w:r w:rsidRPr="00624F9E">
        <w:t xml:space="preserve">-API </w:t>
      </w:r>
      <w:r w:rsidRPr="00624F9E">
        <w:rPr>
          <w:rtl/>
        </w:rPr>
        <w:t>של</w:t>
      </w:r>
      <w:r w:rsidRPr="00624F9E">
        <w:t xml:space="preserve"> EIA </w:t>
      </w:r>
      <w:r w:rsidRPr="00624F9E">
        <w:rPr>
          <w:rtl/>
        </w:rPr>
        <w:t>כדי לשלוף נתוני חשמל ומחזירה אותם בפורמט נוח לשימוש</w:t>
      </w:r>
      <w:r w:rsidRPr="00624F9E">
        <w:t>.</w:t>
      </w:r>
    </w:p>
    <w:p w14:paraId="7F0F13C2" w14:textId="039CCD87" w:rsidR="00624F9E" w:rsidRDefault="00624F9E" w:rsidP="00624F9E">
      <w:pPr>
        <w:numPr>
          <w:ilvl w:val="1"/>
          <w:numId w:val="12"/>
        </w:numPr>
        <w:bidi/>
        <w:spacing w:line="360" w:lineRule="auto"/>
        <w:ind w:right="357"/>
      </w:pPr>
      <w:r w:rsidRPr="00624F9E">
        <w:rPr>
          <w:rtl/>
        </w:rPr>
        <w:t>שימוש</w:t>
      </w:r>
      <w:r w:rsidRPr="00624F9E">
        <w:t xml:space="preserve">: </w:t>
      </w:r>
      <w:r w:rsidRPr="00624F9E">
        <w:rPr>
          <w:rtl/>
        </w:rPr>
        <w:t xml:space="preserve">הפונקציה משמשת לשליפת נתונים עדכניים על צריכת חשמל ממדינות שונות והעברתם </w:t>
      </w:r>
      <w:r w:rsidRPr="00624F9E">
        <w:rPr>
          <w:rFonts w:hint="cs"/>
          <w:rtl/>
        </w:rPr>
        <w:t>לקומפטנטיות</w:t>
      </w:r>
      <w:r w:rsidRPr="00624F9E">
        <w:rPr>
          <w:rtl/>
        </w:rPr>
        <w:t xml:space="preserve"> להצגה</w:t>
      </w:r>
      <w:r w:rsidRPr="00624F9E">
        <w:t>.</w:t>
      </w:r>
    </w:p>
    <w:p w14:paraId="02B9B53F" w14:textId="77777777" w:rsidR="00F900A9" w:rsidRDefault="00F900A9" w:rsidP="00F900A9">
      <w:pPr>
        <w:bidi/>
        <w:spacing w:line="360" w:lineRule="auto"/>
        <w:ind w:left="1080" w:right="357"/>
      </w:pPr>
    </w:p>
    <w:p w14:paraId="5F8C19F3" w14:textId="1DA18CAA" w:rsidR="00624F9E" w:rsidRDefault="00F900A9" w:rsidP="00F900A9">
      <w:pPr>
        <w:bidi/>
        <w:spacing w:line="360" w:lineRule="auto"/>
        <w:ind w:right="357"/>
        <w:jc w:val="center"/>
        <w:rPr>
          <w:rtl/>
        </w:rPr>
      </w:pPr>
      <w:r>
        <w:rPr>
          <w:noProof/>
          <w:rtl/>
          <w:lang w:val="he-IL"/>
        </w:rPr>
        <w:drawing>
          <wp:inline distT="0" distB="0" distL="0" distR="0" wp14:anchorId="599E057C" wp14:editId="1329C895">
            <wp:extent cx="5482814" cy="1167441"/>
            <wp:effectExtent l="0" t="0" r="3810" b="1270"/>
            <wp:docPr id="7066595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65951" name="Picture 7066595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577721" cy="1187649"/>
                    </a:xfrm>
                    <a:prstGeom prst="rect">
                      <a:avLst/>
                    </a:prstGeom>
                  </pic:spPr>
                </pic:pic>
              </a:graphicData>
            </a:graphic>
          </wp:inline>
        </w:drawing>
      </w:r>
    </w:p>
    <w:p w14:paraId="5E3FB07C" w14:textId="476CEEDF" w:rsidR="00624F9E" w:rsidRDefault="00F900A9" w:rsidP="00F900A9">
      <w:pPr>
        <w:bidi/>
        <w:spacing w:line="360" w:lineRule="auto"/>
        <w:ind w:right="357"/>
        <w:jc w:val="center"/>
        <w:rPr>
          <w:lang w:val="en-US"/>
        </w:rPr>
      </w:pPr>
      <w:r>
        <w:rPr>
          <w:rFonts w:hint="cs"/>
          <w:rtl/>
        </w:rPr>
        <w:t xml:space="preserve">*בתמונה מוצג איך אנחנו שלפנו את הנתונים מה </w:t>
      </w:r>
      <w:r>
        <w:rPr>
          <w:lang w:val="en-US"/>
        </w:rPr>
        <w:t>API</w:t>
      </w:r>
      <w:r>
        <w:rPr>
          <w:rFonts w:hint="cs"/>
          <w:rtl/>
          <w:lang w:val="en-US"/>
        </w:rPr>
        <w:t xml:space="preserve"> והשתמשנו בהם</w:t>
      </w:r>
      <w:r w:rsidR="00D11CB3">
        <w:rPr>
          <w:rFonts w:hint="cs"/>
          <w:rtl/>
          <w:lang w:val="en-US"/>
        </w:rPr>
        <w:t>.</w:t>
      </w:r>
    </w:p>
    <w:p w14:paraId="5763F71C" w14:textId="77777777" w:rsidR="00D11CB3" w:rsidRPr="00624F9E" w:rsidRDefault="00D11CB3" w:rsidP="00D11CB3">
      <w:pPr>
        <w:bidi/>
        <w:spacing w:line="360" w:lineRule="auto"/>
        <w:ind w:right="357"/>
        <w:jc w:val="center"/>
        <w:rPr>
          <w:lang w:val="en-US"/>
        </w:rPr>
      </w:pPr>
    </w:p>
    <w:p w14:paraId="0075F02B" w14:textId="77777777" w:rsidR="00624F9E" w:rsidRPr="00624F9E" w:rsidRDefault="00624F9E" w:rsidP="00624F9E">
      <w:pPr>
        <w:numPr>
          <w:ilvl w:val="0"/>
          <w:numId w:val="12"/>
        </w:numPr>
        <w:bidi/>
        <w:spacing w:line="360" w:lineRule="auto"/>
        <w:ind w:right="357"/>
      </w:pPr>
      <w:r w:rsidRPr="00624F9E">
        <w:t>NaturalGasUtils.js:</w:t>
      </w:r>
    </w:p>
    <w:p w14:paraId="478B4A4F" w14:textId="77777777" w:rsidR="00624F9E" w:rsidRPr="00624F9E" w:rsidRDefault="00624F9E" w:rsidP="00624F9E">
      <w:pPr>
        <w:numPr>
          <w:ilvl w:val="1"/>
          <w:numId w:val="12"/>
        </w:numPr>
        <w:tabs>
          <w:tab w:val="num" w:pos="1440"/>
        </w:tabs>
        <w:bidi/>
        <w:spacing w:line="360" w:lineRule="auto"/>
        <w:ind w:right="357"/>
      </w:pPr>
      <w:r w:rsidRPr="00624F9E">
        <w:rPr>
          <w:rtl/>
        </w:rPr>
        <w:t>פונקציה עיקרית</w:t>
      </w:r>
      <w:r w:rsidRPr="00624F9E">
        <w:t>: </w:t>
      </w:r>
      <w:proofErr w:type="spellStart"/>
      <w:r w:rsidRPr="00624F9E">
        <w:t>fetchNaturalGasData</w:t>
      </w:r>
      <w:proofErr w:type="spellEnd"/>
    </w:p>
    <w:p w14:paraId="45AE8461" w14:textId="77777777" w:rsidR="00624F9E" w:rsidRPr="00624F9E" w:rsidRDefault="00624F9E" w:rsidP="00624F9E">
      <w:pPr>
        <w:numPr>
          <w:ilvl w:val="1"/>
          <w:numId w:val="12"/>
        </w:numPr>
        <w:tabs>
          <w:tab w:val="num" w:pos="1440"/>
        </w:tabs>
        <w:bidi/>
        <w:spacing w:line="360" w:lineRule="auto"/>
        <w:ind w:right="357"/>
      </w:pPr>
      <w:r w:rsidRPr="00624F9E">
        <w:rPr>
          <w:rtl/>
        </w:rPr>
        <w:t>תיאור</w:t>
      </w:r>
      <w:r w:rsidRPr="00624F9E">
        <w:t xml:space="preserve">: </w:t>
      </w:r>
      <w:r w:rsidRPr="00624F9E">
        <w:rPr>
          <w:rtl/>
        </w:rPr>
        <w:t>פונקציה דומה ל</w:t>
      </w:r>
      <w:r w:rsidRPr="00624F9E">
        <w:t>-</w:t>
      </w:r>
      <w:proofErr w:type="spellStart"/>
      <w:r w:rsidRPr="00624F9E">
        <w:t>fetchElectricityData</w:t>
      </w:r>
      <w:proofErr w:type="spellEnd"/>
      <w:r w:rsidRPr="00624F9E">
        <w:t xml:space="preserve">, </w:t>
      </w:r>
      <w:r w:rsidRPr="00624F9E">
        <w:rPr>
          <w:rtl/>
        </w:rPr>
        <w:t>אך מתמקדת בנתוני צריכת גז טבעי</w:t>
      </w:r>
      <w:r w:rsidRPr="00624F9E">
        <w:t>.</w:t>
      </w:r>
    </w:p>
    <w:p w14:paraId="53194DB6" w14:textId="77777777" w:rsidR="00624F9E" w:rsidRDefault="00624F9E" w:rsidP="00624F9E">
      <w:pPr>
        <w:numPr>
          <w:ilvl w:val="1"/>
          <w:numId w:val="12"/>
        </w:numPr>
        <w:tabs>
          <w:tab w:val="num" w:pos="1440"/>
        </w:tabs>
        <w:bidi/>
        <w:spacing w:line="360" w:lineRule="auto"/>
        <w:ind w:right="357"/>
      </w:pPr>
      <w:r w:rsidRPr="00624F9E">
        <w:rPr>
          <w:rtl/>
        </w:rPr>
        <w:t>שימוש</w:t>
      </w:r>
      <w:r w:rsidRPr="00624F9E">
        <w:t xml:space="preserve">: </w:t>
      </w:r>
      <w:r w:rsidRPr="00624F9E">
        <w:rPr>
          <w:rtl/>
        </w:rPr>
        <w:t>משמשת לשליפת נתוני גז טבעי ממקורות שונים והצגתם למשתמשים</w:t>
      </w:r>
      <w:r w:rsidRPr="00624F9E">
        <w:t>.</w:t>
      </w:r>
    </w:p>
    <w:p w14:paraId="2B6E74CF" w14:textId="77777777" w:rsidR="00D11CB3" w:rsidRPr="00624F9E" w:rsidRDefault="00D11CB3" w:rsidP="00D11CB3">
      <w:pPr>
        <w:bidi/>
        <w:spacing w:line="360" w:lineRule="auto"/>
        <w:ind w:left="1080" w:right="357"/>
      </w:pPr>
    </w:p>
    <w:p w14:paraId="0CC71C1B" w14:textId="77777777" w:rsidR="00624F9E" w:rsidRPr="00624F9E" w:rsidRDefault="00624F9E" w:rsidP="00624F9E">
      <w:pPr>
        <w:bidi/>
        <w:spacing w:line="360" w:lineRule="auto"/>
        <w:ind w:right="357"/>
        <w:rPr>
          <w:b/>
          <w:bCs/>
          <w:u w:val="single"/>
        </w:rPr>
      </w:pPr>
      <w:r w:rsidRPr="00624F9E">
        <w:rPr>
          <w:b/>
          <w:bCs/>
          <w:u w:val="single"/>
          <w:rtl/>
        </w:rPr>
        <w:lastRenderedPageBreak/>
        <w:t>פרטי ה</w:t>
      </w:r>
      <w:r w:rsidRPr="00624F9E">
        <w:rPr>
          <w:b/>
          <w:bCs/>
          <w:u w:val="single"/>
        </w:rPr>
        <w:t xml:space="preserve">-API </w:t>
      </w:r>
      <w:r w:rsidRPr="00624F9E">
        <w:rPr>
          <w:b/>
          <w:bCs/>
          <w:u w:val="single"/>
          <w:rtl/>
        </w:rPr>
        <w:t>שהשתמשתם בהם</w:t>
      </w:r>
      <w:r w:rsidRPr="00624F9E">
        <w:rPr>
          <w:b/>
          <w:bCs/>
          <w:u w:val="single"/>
        </w:rPr>
        <w:t>:</w:t>
      </w:r>
    </w:p>
    <w:p w14:paraId="4D8DFB3E" w14:textId="77777777" w:rsidR="00624F9E" w:rsidRPr="00624F9E" w:rsidRDefault="00624F9E" w:rsidP="00624F9E">
      <w:pPr>
        <w:numPr>
          <w:ilvl w:val="0"/>
          <w:numId w:val="13"/>
        </w:numPr>
        <w:bidi/>
        <w:spacing w:line="360" w:lineRule="auto"/>
        <w:ind w:right="357"/>
      </w:pPr>
      <w:r w:rsidRPr="00624F9E">
        <w:t xml:space="preserve">API </w:t>
      </w:r>
      <w:r w:rsidRPr="00624F9E">
        <w:rPr>
          <w:rtl/>
        </w:rPr>
        <w:t>של</w:t>
      </w:r>
      <w:r w:rsidRPr="00624F9E">
        <w:t xml:space="preserve"> Energy Information Administration (EIA):</w:t>
      </w:r>
    </w:p>
    <w:p w14:paraId="5AEC65A5" w14:textId="637824D4" w:rsidR="00624F9E" w:rsidRPr="00624F9E" w:rsidRDefault="00624F9E" w:rsidP="00624F9E">
      <w:pPr>
        <w:numPr>
          <w:ilvl w:val="1"/>
          <w:numId w:val="13"/>
        </w:numPr>
        <w:tabs>
          <w:tab w:val="num" w:pos="1440"/>
        </w:tabs>
        <w:bidi/>
        <w:spacing w:line="360" w:lineRule="auto"/>
        <w:ind w:right="357"/>
      </w:pPr>
      <w:r w:rsidRPr="00624F9E">
        <w:rPr>
          <w:rtl/>
        </w:rPr>
        <w:t>כתובת</w:t>
      </w:r>
      <w:r w:rsidRPr="00624F9E">
        <w:t xml:space="preserve"> API</w:t>
      </w:r>
      <w:hyperlink r:id="rId20" w:history="1">
        <w:r w:rsidRPr="00624F9E">
          <w:rPr>
            <w:rStyle w:val="Hyperlink"/>
          </w:rPr>
          <w:t>: https://api.eia.gov/</w:t>
        </w:r>
      </w:hyperlink>
    </w:p>
    <w:p w14:paraId="3A0448E7" w14:textId="77777777" w:rsidR="00624F9E" w:rsidRPr="00624F9E" w:rsidRDefault="00624F9E" w:rsidP="00624F9E">
      <w:pPr>
        <w:numPr>
          <w:ilvl w:val="1"/>
          <w:numId w:val="13"/>
        </w:numPr>
        <w:tabs>
          <w:tab w:val="num" w:pos="1440"/>
        </w:tabs>
        <w:bidi/>
        <w:spacing w:line="360" w:lineRule="auto"/>
        <w:ind w:right="357"/>
      </w:pPr>
      <w:r w:rsidRPr="00624F9E">
        <w:rPr>
          <w:rtl/>
        </w:rPr>
        <w:t>שימוש</w:t>
      </w:r>
      <w:r w:rsidRPr="00624F9E">
        <w:t xml:space="preserve">: </w:t>
      </w:r>
      <w:r w:rsidRPr="00624F9E">
        <w:rPr>
          <w:rtl/>
        </w:rPr>
        <w:t>משמש לשליפת נתוני צריכת חשמל וגז טבעי, כולל מידע על צריכת אנרגיה בינלאומית</w:t>
      </w:r>
      <w:r w:rsidRPr="00624F9E">
        <w:t>.</w:t>
      </w:r>
    </w:p>
    <w:p w14:paraId="516D9737" w14:textId="140D2EDC" w:rsidR="00624F9E" w:rsidRPr="00624F9E" w:rsidRDefault="00624F9E" w:rsidP="00624F9E">
      <w:pPr>
        <w:numPr>
          <w:ilvl w:val="1"/>
          <w:numId w:val="13"/>
        </w:numPr>
        <w:tabs>
          <w:tab w:val="num" w:pos="1440"/>
        </w:tabs>
        <w:bidi/>
        <w:spacing w:line="360" w:lineRule="auto"/>
        <w:ind w:right="357"/>
      </w:pPr>
      <w:r w:rsidRPr="00624F9E">
        <w:rPr>
          <w:rtl/>
        </w:rPr>
        <w:t>דוגמ</w:t>
      </w:r>
      <w:ins w:id="5" w:author="מיאר עבדאללה סאלח" w:date="2024-08-29T16:31:00Z" w16du:dateUtc="2024-08-29T13:31:00Z">
        <w:r w:rsidR="001E219A">
          <w:rPr>
            <w:rFonts w:hint="cs"/>
            <w:rtl/>
          </w:rPr>
          <w:t>ה</w:t>
        </w:r>
      </w:ins>
      <w:r w:rsidRPr="00624F9E">
        <w:rPr>
          <w:rtl/>
        </w:rPr>
        <w:t xml:space="preserve"> לקריאות</w:t>
      </w:r>
      <w:r w:rsidRPr="00624F9E">
        <w:t xml:space="preserve"> API:</w:t>
      </w:r>
    </w:p>
    <w:p w14:paraId="143C0EA9" w14:textId="7F2B6C62" w:rsidR="00624F9E" w:rsidRPr="001E219A" w:rsidRDefault="00624F9E" w:rsidP="001E219A">
      <w:pPr>
        <w:bidi/>
        <w:spacing w:line="360" w:lineRule="auto"/>
        <w:ind w:right="357"/>
        <w:rPr>
          <w:rStyle w:val="Hyperlink"/>
          <w:color w:val="auto"/>
          <w:u w:val="none"/>
        </w:rPr>
      </w:pPr>
    </w:p>
    <w:p w14:paraId="0CED994C" w14:textId="77777777" w:rsidR="001E219A" w:rsidRPr="001E219A" w:rsidRDefault="001E219A" w:rsidP="001E219A">
      <w:pPr>
        <w:pStyle w:val="ListParagraph"/>
        <w:numPr>
          <w:ilvl w:val="0"/>
          <w:numId w:val="13"/>
        </w:numPr>
        <w:shd w:val="clear" w:color="auto" w:fill="1E1E1E"/>
        <w:spacing w:line="270" w:lineRule="atLeast"/>
        <w:rPr>
          <w:rFonts w:ascii="Menlo" w:eastAsia="Times New Roman" w:hAnsi="Menlo" w:cs="Menlo"/>
          <w:color w:val="D4D4D4"/>
          <w:sz w:val="18"/>
          <w:szCs w:val="18"/>
          <w:lang w:val="en-IL" w:bidi="ar-SA"/>
        </w:rPr>
      </w:pPr>
      <w:r w:rsidRPr="001E219A">
        <w:rPr>
          <w:rFonts w:ascii="Menlo" w:eastAsia="Times New Roman" w:hAnsi="Menlo" w:cs="Menlo"/>
          <w:color w:val="CE9178"/>
          <w:sz w:val="18"/>
          <w:szCs w:val="18"/>
          <w:lang w:val="en-IL" w:bidi="ar-SA"/>
        </w:rPr>
        <w:t>https://api.eia.gov/v2/electricity/state-electricity-profiles/summary/data/?api_key=0elCt43O9HAYcRzX9wMXx5euPbU4PBOtw21LgY22&amp;frequency=annual&amp;data[0]=average-retail-price&amp;sort[0][column]=period&amp;sort[0][direction]=desc&amp;offset=0&amp;length=5000</w:t>
      </w:r>
    </w:p>
    <w:p w14:paraId="05CD2DA6" w14:textId="77777777" w:rsidR="001E219A" w:rsidDel="001E219A" w:rsidRDefault="001E219A" w:rsidP="001E219A">
      <w:pPr>
        <w:bidi/>
        <w:spacing w:line="360" w:lineRule="auto"/>
        <w:ind w:left="2160" w:right="357"/>
        <w:rPr>
          <w:del w:id="6" w:author="מיאר עבדאללה סאלח" w:date="2024-08-29T16:32:00Z" w16du:dateUtc="2024-08-29T13:32:00Z"/>
        </w:rPr>
      </w:pPr>
    </w:p>
    <w:p w14:paraId="68B06D21" w14:textId="77777777" w:rsidR="00D11CB3" w:rsidDel="001E219A" w:rsidRDefault="00D11CB3" w:rsidP="00D11CB3">
      <w:pPr>
        <w:bidi/>
        <w:spacing w:line="360" w:lineRule="auto"/>
        <w:ind w:left="2160" w:right="357"/>
        <w:rPr>
          <w:del w:id="7" w:author="מיאר עבדאללה סאלח" w:date="2024-08-29T16:32:00Z" w16du:dateUtc="2024-08-29T13:32:00Z"/>
          <w:rtl/>
        </w:rPr>
      </w:pPr>
    </w:p>
    <w:p w14:paraId="47FC261C" w14:textId="77777777" w:rsidR="00D11CB3" w:rsidDel="001E219A" w:rsidRDefault="00D11CB3" w:rsidP="00D11CB3">
      <w:pPr>
        <w:bidi/>
        <w:spacing w:line="360" w:lineRule="auto"/>
        <w:ind w:left="2160" w:right="357"/>
        <w:rPr>
          <w:del w:id="8" w:author="מיאר עבדאללה סאלח" w:date="2024-08-29T16:32:00Z" w16du:dateUtc="2024-08-29T13:32:00Z"/>
          <w:rtl/>
        </w:rPr>
      </w:pPr>
    </w:p>
    <w:p w14:paraId="6453A00F" w14:textId="77777777" w:rsidR="00D11CB3" w:rsidRPr="00624F9E" w:rsidRDefault="00D11CB3" w:rsidP="00D11CB3">
      <w:pPr>
        <w:bidi/>
        <w:spacing w:line="360" w:lineRule="auto"/>
        <w:ind w:right="357"/>
      </w:pPr>
    </w:p>
    <w:p w14:paraId="7D2E00C8" w14:textId="50301D27" w:rsidR="00624F9E" w:rsidRPr="00624F9E" w:rsidRDefault="00624F9E" w:rsidP="00624F9E">
      <w:pPr>
        <w:bidi/>
        <w:spacing w:line="360" w:lineRule="auto"/>
        <w:ind w:right="357"/>
        <w:rPr>
          <w:b/>
          <w:bCs/>
          <w:u w:val="single"/>
        </w:rPr>
      </w:pPr>
      <w:r w:rsidRPr="00624F9E">
        <w:rPr>
          <w:b/>
          <w:bCs/>
          <w:u w:val="single"/>
          <w:rtl/>
        </w:rPr>
        <w:t>סביבות מיוחדות שהתקנ</w:t>
      </w:r>
      <w:r>
        <w:rPr>
          <w:rFonts w:hint="cs"/>
          <w:b/>
          <w:bCs/>
          <w:u w:val="single"/>
          <w:rtl/>
        </w:rPr>
        <w:t>ו</w:t>
      </w:r>
      <w:r w:rsidRPr="00624F9E">
        <w:rPr>
          <w:b/>
          <w:bCs/>
          <w:u w:val="single"/>
        </w:rPr>
        <w:t>:</w:t>
      </w:r>
    </w:p>
    <w:p w14:paraId="68E0FC74" w14:textId="77777777" w:rsidR="00624F9E" w:rsidRPr="00624F9E" w:rsidRDefault="00624F9E" w:rsidP="00624F9E">
      <w:pPr>
        <w:numPr>
          <w:ilvl w:val="0"/>
          <w:numId w:val="15"/>
        </w:numPr>
        <w:bidi/>
        <w:spacing w:line="360" w:lineRule="auto"/>
        <w:ind w:right="357"/>
      </w:pPr>
      <w:r w:rsidRPr="00624F9E">
        <w:t xml:space="preserve">Vite: </w:t>
      </w:r>
      <w:r w:rsidRPr="00624F9E">
        <w:rPr>
          <w:rtl/>
        </w:rPr>
        <w:t>מערכת</w:t>
      </w:r>
      <w:r w:rsidRPr="00624F9E">
        <w:t xml:space="preserve"> Build </w:t>
      </w:r>
      <w:r w:rsidRPr="00624F9E">
        <w:rPr>
          <w:rtl/>
        </w:rPr>
        <w:t>מהירה עבור</w:t>
      </w:r>
      <w:r w:rsidRPr="00624F9E">
        <w:t xml:space="preserve"> React, </w:t>
      </w:r>
      <w:r w:rsidRPr="00624F9E">
        <w:rPr>
          <w:rtl/>
        </w:rPr>
        <w:t>המאפשרת פיתוח יעיל וקומפילציה מהירה</w:t>
      </w:r>
      <w:r w:rsidRPr="00624F9E">
        <w:t>.</w:t>
      </w:r>
    </w:p>
    <w:p w14:paraId="1BD2AC11" w14:textId="3DB1F2E4" w:rsidR="00D11CB3" w:rsidRPr="00D11CB3" w:rsidRDefault="00624F9E" w:rsidP="00D11CB3">
      <w:pPr>
        <w:numPr>
          <w:ilvl w:val="0"/>
          <w:numId w:val="15"/>
        </w:numPr>
        <w:bidi/>
        <w:spacing w:line="360" w:lineRule="auto"/>
        <w:ind w:right="357"/>
        <w:rPr>
          <w:rtl/>
        </w:rPr>
      </w:pPr>
      <w:r w:rsidRPr="00624F9E">
        <w:t xml:space="preserve">TailwindCSS: </w:t>
      </w:r>
      <w:r w:rsidRPr="00624F9E">
        <w:rPr>
          <w:rtl/>
        </w:rPr>
        <w:t>מסגרת</w:t>
      </w:r>
      <w:r w:rsidRPr="00624F9E">
        <w:t xml:space="preserve"> CSS </w:t>
      </w:r>
      <w:r w:rsidRPr="00624F9E">
        <w:rPr>
          <w:rtl/>
        </w:rPr>
        <w:t>המאפשרת עיצוב מהיר באמצעות מחלקות מובנות</w:t>
      </w:r>
      <w:r w:rsidRPr="00624F9E">
        <w:t>.</w:t>
      </w:r>
    </w:p>
    <w:p w14:paraId="6B8D183A" w14:textId="70E8535B" w:rsidR="00624F9E" w:rsidRPr="00624F9E" w:rsidRDefault="00624F9E" w:rsidP="00D11CB3">
      <w:pPr>
        <w:bidi/>
        <w:spacing w:line="360" w:lineRule="auto"/>
        <w:ind w:right="357"/>
        <w:rPr>
          <w:b/>
          <w:bCs/>
          <w:u w:val="single"/>
        </w:rPr>
      </w:pPr>
      <w:r w:rsidRPr="00624F9E">
        <w:rPr>
          <w:b/>
          <w:bCs/>
          <w:u w:val="single"/>
          <w:rtl/>
        </w:rPr>
        <w:t>קטעי קוד מיוחדים ממקורות שונים</w:t>
      </w:r>
      <w:r w:rsidRPr="00624F9E">
        <w:rPr>
          <w:b/>
          <w:bCs/>
          <w:u w:val="single"/>
        </w:rPr>
        <w:t>:</w:t>
      </w:r>
    </w:p>
    <w:p w14:paraId="1EE76B86" w14:textId="77777777" w:rsidR="00624F9E" w:rsidRPr="00624F9E" w:rsidRDefault="00624F9E" w:rsidP="00624F9E">
      <w:pPr>
        <w:numPr>
          <w:ilvl w:val="0"/>
          <w:numId w:val="16"/>
        </w:numPr>
        <w:bidi/>
        <w:spacing w:line="360" w:lineRule="auto"/>
        <w:ind w:right="357"/>
      </w:pPr>
      <w:r w:rsidRPr="00624F9E">
        <w:t>Chart.js:</w:t>
      </w:r>
    </w:p>
    <w:p w14:paraId="2F14B04C" w14:textId="7D9B6634" w:rsidR="00624F9E" w:rsidRPr="00624F9E" w:rsidRDefault="00624F9E" w:rsidP="00624F9E">
      <w:pPr>
        <w:numPr>
          <w:ilvl w:val="1"/>
          <w:numId w:val="16"/>
        </w:numPr>
        <w:tabs>
          <w:tab w:val="num" w:pos="1440"/>
        </w:tabs>
        <w:bidi/>
        <w:spacing w:line="360" w:lineRule="auto"/>
        <w:ind w:right="357"/>
      </w:pPr>
      <w:r w:rsidRPr="00624F9E">
        <w:rPr>
          <w:rtl/>
        </w:rPr>
        <w:t>רפרנס</w:t>
      </w:r>
      <w:r w:rsidRPr="00624F9E">
        <w:t>: </w:t>
      </w:r>
      <w:hyperlink r:id="rId21" w:history="1">
        <w:r w:rsidRPr="00624F9E">
          <w:rPr>
            <w:rStyle w:val="Hyperlink"/>
          </w:rPr>
          <w:t>https://www.chartjs.org/docs/latest/</w:t>
        </w:r>
      </w:hyperlink>
    </w:p>
    <w:p w14:paraId="47BC2B6D" w14:textId="77777777" w:rsidR="00624F9E" w:rsidRDefault="00624F9E" w:rsidP="00624F9E">
      <w:pPr>
        <w:numPr>
          <w:ilvl w:val="1"/>
          <w:numId w:val="16"/>
        </w:numPr>
        <w:tabs>
          <w:tab w:val="num" w:pos="1440"/>
        </w:tabs>
        <w:bidi/>
        <w:spacing w:line="360" w:lineRule="auto"/>
        <w:ind w:right="357"/>
      </w:pPr>
      <w:r w:rsidRPr="00624F9E">
        <w:rPr>
          <w:rtl/>
        </w:rPr>
        <w:t>שימוש</w:t>
      </w:r>
      <w:r w:rsidRPr="00624F9E">
        <w:t xml:space="preserve">: </w:t>
      </w:r>
      <w:r w:rsidRPr="00624F9E">
        <w:rPr>
          <w:rtl/>
        </w:rPr>
        <w:t>הקוד לבניית גרפים מבוסס על דוגמאות ומדריכים מאתר</w:t>
      </w:r>
      <w:r w:rsidRPr="00624F9E">
        <w:t xml:space="preserve"> Chart.js, </w:t>
      </w:r>
      <w:r w:rsidRPr="00624F9E">
        <w:rPr>
          <w:rtl/>
        </w:rPr>
        <w:t>והתאמה אישית לצרכים של הפרויקט</w:t>
      </w:r>
      <w:r w:rsidRPr="00624F9E">
        <w:t>.</w:t>
      </w:r>
    </w:p>
    <w:p w14:paraId="11217761" w14:textId="0638354D" w:rsidR="00D11CB3" w:rsidRDefault="00D11CB3" w:rsidP="00D11CB3">
      <w:pPr>
        <w:bidi/>
        <w:spacing w:line="360" w:lineRule="auto"/>
        <w:ind w:left="1440" w:right="357"/>
      </w:pPr>
      <w:r>
        <w:rPr>
          <w:noProof/>
        </w:rPr>
        <w:drawing>
          <wp:inline distT="0" distB="0" distL="0" distR="0" wp14:anchorId="35616C64" wp14:editId="5C1455ED">
            <wp:extent cx="3510951" cy="1749474"/>
            <wp:effectExtent l="0" t="0" r="0" b="3175"/>
            <wp:docPr id="11282495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24959" name="Picture 112824959"/>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579891" cy="1783826"/>
                    </a:xfrm>
                    <a:prstGeom prst="rect">
                      <a:avLst/>
                    </a:prstGeom>
                  </pic:spPr>
                </pic:pic>
              </a:graphicData>
            </a:graphic>
          </wp:inline>
        </w:drawing>
      </w:r>
    </w:p>
    <w:p w14:paraId="29BB3EC1" w14:textId="77777777" w:rsidR="00D11CB3" w:rsidRPr="00624F9E" w:rsidRDefault="00D11CB3" w:rsidP="00D11CB3">
      <w:pPr>
        <w:bidi/>
        <w:spacing w:line="360" w:lineRule="auto"/>
        <w:ind w:left="1440" w:right="357"/>
      </w:pPr>
    </w:p>
    <w:p w14:paraId="18DAC9F2" w14:textId="77777777" w:rsidR="00624F9E" w:rsidRPr="00624F9E" w:rsidRDefault="00624F9E" w:rsidP="00624F9E">
      <w:pPr>
        <w:numPr>
          <w:ilvl w:val="0"/>
          <w:numId w:val="16"/>
        </w:numPr>
        <w:bidi/>
        <w:spacing w:line="360" w:lineRule="auto"/>
        <w:ind w:right="357"/>
      </w:pPr>
      <w:r w:rsidRPr="00624F9E">
        <w:t>React Router:</w:t>
      </w:r>
    </w:p>
    <w:p w14:paraId="1C81F81F" w14:textId="77777777" w:rsidR="00624F9E" w:rsidRPr="00624F9E" w:rsidRDefault="00624F9E" w:rsidP="00624F9E">
      <w:pPr>
        <w:numPr>
          <w:ilvl w:val="1"/>
          <w:numId w:val="16"/>
        </w:numPr>
        <w:tabs>
          <w:tab w:val="num" w:pos="1440"/>
        </w:tabs>
        <w:bidi/>
        <w:spacing w:line="360" w:lineRule="auto"/>
        <w:ind w:right="357"/>
      </w:pPr>
      <w:r w:rsidRPr="00624F9E">
        <w:rPr>
          <w:rtl/>
        </w:rPr>
        <w:t>רפרנס</w:t>
      </w:r>
      <w:r w:rsidRPr="00624F9E">
        <w:t>: </w:t>
      </w:r>
      <w:hyperlink r:id="rId23" w:tgtFrame="_new" w:history="1">
        <w:r w:rsidRPr="00624F9E">
          <w:rPr>
            <w:rStyle w:val="Hyperlink"/>
            <w:u w:val="none"/>
          </w:rPr>
          <w:t>https://reactrouter.com/</w:t>
        </w:r>
      </w:hyperlink>
    </w:p>
    <w:p w14:paraId="1DF597F7" w14:textId="5CFFC425" w:rsidR="00624F9E" w:rsidRDefault="00624F9E" w:rsidP="00D11CB3">
      <w:pPr>
        <w:numPr>
          <w:ilvl w:val="1"/>
          <w:numId w:val="16"/>
        </w:numPr>
        <w:tabs>
          <w:tab w:val="num" w:pos="1440"/>
        </w:tabs>
        <w:bidi/>
        <w:spacing w:line="360" w:lineRule="auto"/>
        <w:ind w:right="357"/>
      </w:pPr>
      <w:r w:rsidRPr="00624F9E">
        <w:rPr>
          <w:rtl/>
        </w:rPr>
        <w:t>שימוש</w:t>
      </w:r>
      <w:r w:rsidRPr="00624F9E">
        <w:t xml:space="preserve">: </w:t>
      </w:r>
      <w:r w:rsidRPr="00624F9E">
        <w:rPr>
          <w:rtl/>
        </w:rPr>
        <w:t>הקוד לניווט בין דפי האתר מבוסס על התיעוד הרשמי של</w:t>
      </w:r>
      <w:r w:rsidRPr="00624F9E">
        <w:t xml:space="preserve"> React Router, </w:t>
      </w:r>
      <w:r w:rsidRPr="00624F9E">
        <w:rPr>
          <w:rtl/>
        </w:rPr>
        <w:t>עם התאמה ספציפית לארכיטקטורת הפרויקט</w:t>
      </w:r>
      <w:r w:rsidRPr="00624F9E">
        <w:t>.</w:t>
      </w:r>
    </w:p>
    <w:p w14:paraId="42939672" w14:textId="7632EC69" w:rsidR="00D11CB3" w:rsidRDefault="00D11CB3" w:rsidP="00D11CB3">
      <w:pPr>
        <w:bidi/>
        <w:spacing w:line="360" w:lineRule="auto"/>
        <w:ind w:left="1440" w:right="357"/>
      </w:pPr>
      <w:r>
        <w:rPr>
          <w:noProof/>
        </w:rPr>
        <w:lastRenderedPageBreak/>
        <w:drawing>
          <wp:inline distT="0" distB="0" distL="0" distR="0" wp14:anchorId="77B547B4" wp14:editId="31BB2ABD">
            <wp:extent cx="3295291" cy="1851489"/>
            <wp:effectExtent l="0" t="0" r="0" b="3175"/>
            <wp:docPr id="49593488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934881" name="Picture 49593488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313656" cy="1861808"/>
                    </a:xfrm>
                    <a:prstGeom prst="rect">
                      <a:avLst/>
                    </a:prstGeom>
                  </pic:spPr>
                </pic:pic>
              </a:graphicData>
            </a:graphic>
          </wp:inline>
        </w:drawing>
      </w:r>
    </w:p>
    <w:p w14:paraId="0C7C6360" w14:textId="77777777" w:rsidR="00D11CB3" w:rsidRDefault="00D11CB3" w:rsidP="00D11CB3">
      <w:pPr>
        <w:bidi/>
        <w:spacing w:line="360" w:lineRule="auto"/>
        <w:ind w:left="1440" w:right="357"/>
      </w:pPr>
    </w:p>
    <w:p w14:paraId="42A2F5CB" w14:textId="77777777" w:rsidR="00D11CB3" w:rsidRDefault="00D11CB3" w:rsidP="00D11CB3">
      <w:pPr>
        <w:bidi/>
        <w:spacing w:line="360" w:lineRule="auto"/>
        <w:ind w:left="1440" w:right="357"/>
      </w:pPr>
    </w:p>
    <w:p w14:paraId="5034EDF3" w14:textId="77777777" w:rsidR="00D11CB3" w:rsidRDefault="00D11CB3" w:rsidP="00D11CB3">
      <w:pPr>
        <w:bidi/>
        <w:spacing w:line="360" w:lineRule="auto"/>
        <w:ind w:left="1440" w:right="357"/>
      </w:pPr>
    </w:p>
    <w:p w14:paraId="026AC276" w14:textId="77777777" w:rsidR="00D11CB3" w:rsidRPr="00624F9E" w:rsidRDefault="00D11CB3" w:rsidP="00D11CB3">
      <w:pPr>
        <w:bidi/>
        <w:spacing w:line="360" w:lineRule="auto"/>
        <w:ind w:left="1440" w:right="357"/>
      </w:pPr>
    </w:p>
    <w:p w14:paraId="6427F79F" w14:textId="11FCF70C" w:rsidR="00624F9E" w:rsidRPr="00624F9E" w:rsidRDefault="00624F9E" w:rsidP="00624F9E">
      <w:pPr>
        <w:bidi/>
        <w:spacing w:line="360" w:lineRule="auto"/>
        <w:ind w:right="357"/>
        <w:rPr>
          <w:b/>
          <w:bCs/>
          <w:u w:val="single"/>
        </w:rPr>
      </w:pPr>
      <w:r w:rsidRPr="00624F9E">
        <w:rPr>
          <w:rFonts w:hint="cs"/>
          <w:b/>
          <w:bCs/>
          <w:u w:val="single"/>
          <w:rtl/>
        </w:rPr>
        <w:t>פורמטים</w:t>
      </w:r>
      <w:r w:rsidRPr="00624F9E">
        <w:rPr>
          <w:b/>
          <w:bCs/>
          <w:u w:val="single"/>
          <w:rtl/>
        </w:rPr>
        <w:t xml:space="preserve"> שהשתמשתם בהם בכלי</w:t>
      </w:r>
      <w:r w:rsidRPr="00624F9E">
        <w:rPr>
          <w:rFonts w:hint="cs"/>
          <w:b/>
          <w:bCs/>
          <w:u w:val="single"/>
          <w:rtl/>
        </w:rPr>
        <w:t xml:space="preserve"> </w:t>
      </w:r>
      <w:r w:rsidRPr="00624F9E">
        <w:rPr>
          <w:b/>
          <w:bCs/>
          <w:u w:val="single"/>
        </w:rPr>
        <w:t>AI</w:t>
      </w:r>
      <w:r w:rsidRPr="00624F9E">
        <w:rPr>
          <w:rFonts w:hint="cs"/>
          <w:b/>
          <w:bCs/>
          <w:u w:val="single"/>
          <w:rtl/>
        </w:rPr>
        <w:t xml:space="preserve"> :</w:t>
      </w:r>
    </w:p>
    <w:p w14:paraId="6C536DFE" w14:textId="77777777" w:rsidR="00624F9E" w:rsidRPr="00624F9E" w:rsidRDefault="00624F9E" w:rsidP="00624F9E">
      <w:pPr>
        <w:numPr>
          <w:ilvl w:val="0"/>
          <w:numId w:val="17"/>
        </w:numPr>
        <w:bidi/>
        <w:spacing w:line="360" w:lineRule="auto"/>
        <w:ind w:right="357"/>
      </w:pPr>
      <w:r w:rsidRPr="00624F9E">
        <w:rPr>
          <w:rtl/>
        </w:rPr>
        <w:t>יצירת דיאגרמות ויזואליות</w:t>
      </w:r>
      <w:r w:rsidRPr="00624F9E">
        <w:t>:</w:t>
      </w:r>
    </w:p>
    <w:p w14:paraId="57AFA44E" w14:textId="77777777" w:rsidR="00624F9E" w:rsidRPr="00624F9E" w:rsidRDefault="00624F9E" w:rsidP="00624F9E">
      <w:pPr>
        <w:numPr>
          <w:ilvl w:val="1"/>
          <w:numId w:val="17"/>
        </w:numPr>
        <w:tabs>
          <w:tab w:val="num" w:pos="1440"/>
        </w:tabs>
        <w:bidi/>
        <w:spacing w:line="360" w:lineRule="auto"/>
        <w:ind w:right="357"/>
      </w:pPr>
      <w:r w:rsidRPr="00624F9E">
        <w:rPr>
          <w:rtl/>
        </w:rPr>
        <w:t>פרומפט</w:t>
      </w:r>
      <w:r w:rsidRPr="00624F9E">
        <w:t>: "Create a visual diagram that represents the folder and file structure of a React project."</w:t>
      </w:r>
    </w:p>
    <w:p w14:paraId="083F27EB" w14:textId="77777777" w:rsidR="00624F9E" w:rsidRPr="00624F9E" w:rsidRDefault="00624F9E" w:rsidP="00624F9E">
      <w:pPr>
        <w:numPr>
          <w:ilvl w:val="1"/>
          <w:numId w:val="17"/>
        </w:numPr>
        <w:tabs>
          <w:tab w:val="num" w:pos="1440"/>
        </w:tabs>
        <w:bidi/>
        <w:spacing w:line="360" w:lineRule="auto"/>
        <w:ind w:right="357"/>
      </w:pPr>
      <w:r w:rsidRPr="00624F9E">
        <w:rPr>
          <w:rtl/>
        </w:rPr>
        <w:t>שימוש: כלי</w:t>
      </w:r>
      <w:r w:rsidRPr="00624F9E">
        <w:t xml:space="preserve"> AI </w:t>
      </w:r>
      <w:r w:rsidRPr="00624F9E">
        <w:rPr>
          <w:rtl/>
        </w:rPr>
        <w:t>השתמש לפרומפטים אלו ליצירת דיאגרמות ויזואליות של מבנה הפרויקט ודיאגרמות</w:t>
      </w:r>
      <w:r w:rsidRPr="00624F9E">
        <w:t xml:space="preserve"> Use Case.</w:t>
      </w:r>
    </w:p>
    <w:p w14:paraId="79EB2534" w14:textId="77777777" w:rsidR="00624F9E" w:rsidRPr="00624F9E" w:rsidRDefault="00624F9E" w:rsidP="00624F9E">
      <w:pPr>
        <w:numPr>
          <w:ilvl w:val="0"/>
          <w:numId w:val="17"/>
        </w:numPr>
        <w:bidi/>
        <w:spacing w:line="360" w:lineRule="auto"/>
        <w:ind w:right="357"/>
      </w:pPr>
      <w:r w:rsidRPr="00624F9E">
        <w:rPr>
          <w:rtl/>
        </w:rPr>
        <w:t>כתיבת קוד מותאם אישית</w:t>
      </w:r>
      <w:r w:rsidRPr="00624F9E">
        <w:t>:</w:t>
      </w:r>
    </w:p>
    <w:p w14:paraId="4CFF3CFE" w14:textId="2B88308F" w:rsidR="00624F9E" w:rsidRPr="00624F9E" w:rsidRDefault="00624F9E" w:rsidP="00624F9E">
      <w:pPr>
        <w:numPr>
          <w:ilvl w:val="1"/>
          <w:numId w:val="17"/>
        </w:numPr>
        <w:tabs>
          <w:tab w:val="num" w:pos="1440"/>
        </w:tabs>
        <w:bidi/>
        <w:spacing w:line="360" w:lineRule="auto"/>
        <w:ind w:right="357"/>
      </w:pPr>
      <w:r w:rsidRPr="00624F9E">
        <w:rPr>
          <w:rtl/>
        </w:rPr>
        <w:t>פרומפט</w:t>
      </w:r>
      <w:r w:rsidRPr="00624F9E">
        <w:t>: "Generate a React component that uses Chart.js to display a bar chart based on data fetched from an API."</w:t>
      </w:r>
    </w:p>
    <w:p w14:paraId="76D3B4E9" w14:textId="474A3F33" w:rsidR="00624F9E" w:rsidRPr="00624F9E" w:rsidRDefault="00624F9E" w:rsidP="00624F9E">
      <w:pPr>
        <w:numPr>
          <w:ilvl w:val="1"/>
          <w:numId w:val="17"/>
        </w:numPr>
        <w:tabs>
          <w:tab w:val="num" w:pos="1440"/>
        </w:tabs>
        <w:bidi/>
        <w:spacing w:line="360" w:lineRule="auto"/>
        <w:ind w:right="357"/>
      </w:pPr>
      <w:r w:rsidRPr="00624F9E">
        <w:rPr>
          <w:rtl/>
        </w:rPr>
        <w:t xml:space="preserve">שימוש: קטעי קוד עבור </w:t>
      </w:r>
      <w:r w:rsidRPr="00624F9E">
        <w:rPr>
          <w:rFonts w:hint="cs"/>
          <w:rtl/>
        </w:rPr>
        <w:t>קומפוננט</w:t>
      </w:r>
      <w:r w:rsidRPr="00624F9E">
        <w:rPr>
          <w:rtl/>
        </w:rPr>
        <w:t xml:space="preserve"> גרפים שנוצרו בהתבסס על תוצאות מה</w:t>
      </w:r>
      <w:r w:rsidRPr="00624F9E">
        <w:t xml:space="preserve">-AI </w:t>
      </w:r>
      <w:r w:rsidRPr="00624F9E">
        <w:rPr>
          <w:rtl/>
        </w:rPr>
        <w:t>וכללו התאמות לצרכים הספציפיים של הפרויקט</w:t>
      </w:r>
      <w:r w:rsidRPr="00624F9E">
        <w:t>.</w:t>
      </w:r>
    </w:p>
    <w:p w14:paraId="25BCDE35" w14:textId="77777777" w:rsidR="00584B75" w:rsidRPr="00624F9E" w:rsidRDefault="00584B75" w:rsidP="00584B75">
      <w:pPr>
        <w:bidi/>
        <w:spacing w:line="480" w:lineRule="auto"/>
        <w:ind w:right="357"/>
        <w:rPr>
          <w:b/>
          <w:bCs/>
          <w:sz w:val="24"/>
          <w:szCs w:val="24"/>
          <w:u w:val="single"/>
        </w:rPr>
      </w:pPr>
    </w:p>
    <w:p w14:paraId="0832A14E" w14:textId="77777777" w:rsidR="00174543" w:rsidRDefault="00174543" w:rsidP="00174543">
      <w:pPr>
        <w:bidi/>
        <w:spacing w:line="480" w:lineRule="auto"/>
        <w:ind w:right="357"/>
      </w:pPr>
    </w:p>
    <w:p w14:paraId="00350A4D" w14:textId="77777777" w:rsidR="00174543" w:rsidRDefault="00174543" w:rsidP="00174543">
      <w:pPr>
        <w:bidi/>
        <w:spacing w:line="480" w:lineRule="auto"/>
        <w:ind w:right="357"/>
      </w:pPr>
    </w:p>
    <w:p w14:paraId="53127B2F" w14:textId="77777777" w:rsidR="00174543" w:rsidRDefault="00174543" w:rsidP="00174543">
      <w:pPr>
        <w:bidi/>
        <w:spacing w:line="480" w:lineRule="auto"/>
        <w:ind w:right="357"/>
      </w:pPr>
    </w:p>
    <w:p w14:paraId="5643B075" w14:textId="358F9557" w:rsidR="004E33B9" w:rsidRPr="00C51492" w:rsidRDefault="004E33B9">
      <w:pPr>
        <w:bidi/>
        <w:spacing w:line="480" w:lineRule="auto"/>
        <w:ind w:right="357"/>
      </w:pPr>
    </w:p>
    <w:p w14:paraId="32BCCF26" w14:textId="3339ACA6" w:rsidR="0058375E" w:rsidRDefault="0058375E" w:rsidP="0058375E">
      <w:pPr>
        <w:bidi/>
        <w:spacing w:line="480" w:lineRule="auto"/>
        <w:ind w:right="357"/>
      </w:pPr>
    </w:p>
    <w:p w14:paraId="7A3D8380" w14:textId="5BEC6239" w:rsidR="004E33B9" w:rsidRPr="0045567B" w:rsidRDefault="00D864D4" w:rsidP="0045567B">
      <w:pPr>
        <w:bidi/>
        <w:spacing w:after="160" w:line="360" w:lineRule="auto"/>
        <w:ind w:left="-58" w:right="357"/>
        <w:rPr>
          <w:rtl/>
        </w:rPr>
      </w:pPr>
      <w:r>
        <w:rPr>
          <w:rtl/>
        </w:rPr>
        <w:lastRenderedPageBreak/>
        <w:br/>
      </w:r>
    </w:p>
    <w:p w14:paraId="1F6EE729" w14:textId="7CA6D26D" w:rsidR="00D864D4" w:rsidRDefault="00D864D4" w:rsidP="00D864D4">
      <w:pPr>
        <w:bidi/>
        <w:spacing w:line="480" w:lineRule="auto"/>
        <w:ind w:right="357"/>
        <w:rPr>
          <w:rtl/>
        </w:rPr>
      </w:pPr>
    </w:p>
    <w:p w14:paraId="26E3AB31" w14:textId="18B2B39B" w:rsidR="00D864D4" w:rsidRPr="0045567B" w:rsidRDefault="00D864D4">
      <w:pPr>
        <w:rPr>
          <w:lang w:val="en-US"/>
        </w:rPr>
      </w:pPr>
      <w:r>
        <w:rPr>
          <w:rtl/>
        </w:rPr>
        <w:br w:type="page"/>
      </w:r>
    </w:p>
    <w:p w14:paraId="43EDBC49" w14:textId="77777777" w:rsidR="00D864D4" w:rsidRDefault="00D864D4" w:rsidP="00D864D4">
      <w:pPr>
        <w:bidi/>
        <w:spacing w:line="480" w:lineRule="auto"/>
        <w:ind w:right="357"/>
      </w:pPr>
    </w:p>
    <w:p w14:paraId="70EDF13E" w14:textId="7EE1B1D1" w:rsidR="004E33B9" w:rsidRDefault="00D11CB3" w:rsidP="00D11CB3">
      <w:pPr>
        <w:bidi/>
        <w:jc w:val="both"/>
        <w:rPr>
          <w:b/>
          <w:bCs/>
          <w:sz w:val="24"/>
          <w:szCs w:val="24"/>
          <w:u w:val="single"/>
          <w:rtl/>
          <w:lang w:val="en-US"/>
        </w:rPr>
      </w:pPr>
      <w:r w:rsidRPr="00D11CB3">
        <w:rPr>
          <w:rFonts w:hint="cs"/>
          <w:b/>
          <w:bCs/>
          <w:sz w:val="24"/>
          <w:szCs w:val="24"/>
          <w:u w:val="single"/>
          <w:rtl/>
          <w:lang w:val="en-US"/>
        </w:rPr>
        <w:t>6.תיק משתמש:</w:t>
      </w:r>
    </w:p>
    <w:p w14:paraId="4C110CC1" w14:textId="307A2C09" w:rsidR="00D11CB3" w:rsidRDefault="00D11CB3" w:rsidP="0048007B">
      <w:pPr>
        <w:bidi/>
        <w:jc w:val="center"/>
        <w:rPr>
          <w:b/>
          <w:bCs/>
          <w:sz w:val="24"/>
          <w:szCs w:val="24"/>
          <w:u w:val="single"/>
          <w:rtl/>
          <w:lang w:val="en-US"/>
        </w:rPr>
      </w:pPr>
    </w:p>
    <w:p w14:paraId="33F4DFA6" w14:textId="3DBC04B0" w:rsidR="00D11CB3" w:rsidRDefault="00D11CB3" w:rsidP="0048007B">
      <w:pPr>
        <w:jc w:val="center"/>
        <w:rPr>
          <w:b/>
          <w:bCs/>
          <w:sz w:val="24"/>
          <w:szCs w:val="24"/>
          <w:u w:val="single"/>
          <w:rtl/>
          <w:lang w:val="en-US" w:bidi="ar-LB"/>
        </w:rPr>
      </w:pPr>
    </w:p>
    <w:p w14:paraId="650DB36C" w14:textId="1076D2D3" w:rsidR="00764558" w:rsidRDefault="00764558" w:rsidP="0048007B">
      <w:pPr>
        <w:jc w:val="center"/>
        <w:rPr>
          <w:b/>
          <w:bCs/>
          <w:sz w:val="24"/>
          <w:szCs w:val="24"/>
          <w:u w:val="single"/>
          <w:rtl/>
          <w:lang w:val="en-US" w:bidi="ar-LB"/>
        </w:rPr>
      </w:pPr>
    </w:p>
    <w:p w14:paraId="48CB98B1" w14:textId="3C741B62" w:rsidR="00764558" w:rsidRDefault="00764558" w:rsidP="0048007B">
      <w:pPr>
        <w:jc w:val="center"/>
        <w:rPr>
          <w:b/>
          <w:bCs/>
          <w:sz w:val="24"/>
          <w:szCs w:val="24"/>
          <w:u w:val="single"/>
          <w:rtl/>
          <w:lang w:val="en-US" w:bidi="ar-LB"/>
        </w:rPr>
      </w:pPr>
    </w:p>
    <w:p w14:paraId="2ECC7919" w14:textId="7148EEDF" w:rsidR="00764558" w:rsidRDefault="00764558" w:rsidP="0048007B">
      <w:pPr>
        <w:jc w:val="center"/>
        <w:rPr>
          <w:b/>
          <w:bCs/>
          <w:sz w:val="24"/>
          <w:szCs w:val="24"/>
          <w:u w:val="single"/>
          <w:rtl/>
          <w:lang w:val="en-US" w:bidi="ar-LB"/>
        </w:rPr>
      </w:pPr>
    </w:p>
    <w:p w14:paraId="11FBAB8D" w14:textId="5AE4881B" w:rsidR="00764558" w:rsidRDefault="00764558" w:rsidP="0048007B">
      <w:pPr>
        <w:jc w:val="center"/>
        <w:rPr>
          <w:b/>
          <w:bCs/>
          <w:sz w:val="24"/>
          <w:szCs w:val="24"/>
          <w:u w:val="single"/>
          <w:rtl/>
          <w:lang w:val="en-US" w:bidi="ar-LB"/>
        </w:rPr>
      </w:pPr>
    </w:p>
    <w:p w14:paraId="7BB3B7DA" w14:textId="2CE0EA60" w:rsidR="00764558" w:rsidRDefault="00764558" w:rsidP="0048007B">
      <w:pPr>
        <w:jc w:val="center"/>
        <w:rPr>
          <w:b/>
          <w:bCs/>
          <w:sz w:val="24"/>
          <w:szCs w:val="24"/>
          <w:u w:val="single"/>
          <w:rtl/>
          <w:lang w:val="en-US" w:bidi="ar-LB"/>
        </w:rPr>
      </w:pPr>
      <w:r w:rsidRPr="00764558">
        <w:rPr>
          <w:b/>
          <w:bCs/>
          <w:noProof/>
          <w:sz w:val="24"/>
          <w:szCs w:val="24"/>
          <w:u w:val="single"/>
          <w:lang w:val="en-US" w:bidi="ar-LB"/>
        </w:rPr>
        <mc:AlternateContent>
          <mc:Choice Requires="wps">
            <w:drawing>
              <wp:anchor distT="45720" distB="45720" distL="114300" distR="114300" simplePos="0" relativeHeight="251656191" behindDoc="0" locked="0" layoutInCell="1" allowOverlap="1" wp14:anchorId="2895DE2B" wp14:editId="0380B0F9">
                <wp:simplePos x="0" y="0"/>
                <wp:positionH relativeFrom="column">
                  <wp:posOffset>3583854</wp:posOffset>
                </wp:positionH>
                <wp:positionV relativeFrom="paragraph">
                  <wp:posOffset>91978</wp:posOffset>
                </wp:positionV>
                <wp:extent cx="1256030" cy="269240"/>
                <wp:effectExtent l="0" t="0" r="20320" b="1651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6030" cy="269240"/>
                        </a:xfrm>
                        <a:prstGeom prst="rect">
                          <a:avLst/>
                        </a:prstGeom>
                        <a:solidFill>
                          <a:srgbClr val="FFFFFF"/>
                        </a:solidFill>
                        <a:ln w="9525">
                          <a:solidFill>
                            <a:schemeClr val="bg1"/>
                          </a:solidFill>
                          <a:miter lim="800000"/>
                          <a:headEnd/>
                          <a:tailEnd/>
                        </a:ln>
                      </wps:spPr>
                      <wps:txbx>
                        <w:txbxContent>
                          <w:p w14:paraId="6A715A12" w14:textId="098A5EC4" w:rsidR="00764558" w:rsidRPr="00764558" w:rsidRDefault="00764558">
                            <w:pPr>
                              <w:rPr>
                                <w:lang w:val="en-US"/>
                              </w:rPr>
                            </w:pPr>
                            <w:r>
                              <w:rPr>
                                <w:lang w:val="en-US"/>
                              </w:rPr>
                              <w:t>Dark/light mode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895DE2B" id="_x0000_t202" coordsize="21600,21600" o:spt="202" path="m,l,21600r21600,l21600,xe">
                <v:stroke joinstyle="miter"/>
                <v:path gradientshapeok="t" o:connecttype="rect"/>
              </v:shapetype>
              <v:shape id="Text Box 2" o:spid="_x0000_s1026" type="#_x0000_t202" style="position:absolute;left:0;text-align:left;margin-left:282.2pt;margin-top:7.25pt;width:98.9pt;height:21.2pt;z-index:251656191;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" strokecolor="white [3212]">
                <v:textbox>
                  <w:txbxContent>
                    <w:p w14:paraId="6A715A12" w14:textId="098A5EC4" w:rsidR="00764558" w:rsidRPr="00764558" w:rsidRDefault="00764558">
                      <w:pPr>
                        <w:rPr>
                          <w:lang w:val="en-US"/>
                        </w:rPr>
                      </w:pPr>
                      <w:r>
                        <w:rPr>
                          <w:lang w:val="en-US"/>
                        </w:rPr>
                        <w:t>Dark/light mode</w:t>
                      </w:r>
                    </w:p>
                  </w:txbxContent>
                </v:textbox>
                <w10:wrap type="square"/>
              </v:shape>
            </w:pict>
          </mc:Fallback>
        </mc:AlternateContent>
      </w:r>
    </w:p>
    <w:p w14:paraId="19C9631D" w14:textId="711E2791" w:rsidR="00764558" w:rsidRDefault="00764558" w:rsidP="0048007B">
      <w:pPr>
        <w:jc w:val="center"/>
        <w:rPr>
          <w:b/>
          <w:bCs/>
          <w:sz w:val="24"/>
          <w:szCs w:val="24"/>
          <w:u w:val="single"/>
          <w:rtl/>
          <w:lang w:val="en-US" w:bidi="ar-LB"/>
        </w:rPr>
      </w:pPr>
      <w:r>
        <w:rPr>
          <w:b/>
          <w:bCs/>
          <w:noProof/>
          <w:sz w:val="24"/>
          <w:szCs w:val="24"/>
          <w:u w:val="single"/>
          <w:rtl/>
          <w:lang w:val="ar-LB" w:bidi="ar-LB"/>
        </w:rPr>
        <mc:AlternateContent>
          <mc:Choice Requires="wps">
            <w:drawing>
              <wp:anchor distT="0" distB="0" distL="114300" distR="114300" simplePos="0" relativeHeight="251661312" behindDoc="0" locked="0" layoutInCell="1" allowOverlap="1" wp14:anchorId="0F97B9A7" wp14:editId="3B52CC8B">
                <wp:simplePos x="0" y="0"/>
                <wp:positionH relativeFrom="margin">
                  <wp:posOffset>2195282</wp:posOffset>
                </wp:positionH>
                <wp:positionV relativeFrom="paragraph">
                  <wp:posOffset>104126</wp:posOffset>
                </wp:positionV>
                <wp:extent cx="4055745" cy="1708785"/>
                <wp:effectExtent l="57150" t="38100" r="78105" b="0"/>
                <wp:wrapNone/>
                <wp:docPr id="1388994971" name="קשת 2"/>
                <wp:cNvGraphicFramePr/>
                <a:graphic xmlns:a="http://schemas.openxmlformats.org/drawingml/2006/main">
                  <a:graphicData uri="http://schemas.microsoft.com/office/word/2010/wordprocessingShape">
                    <wps:wsp>
                      <wps:cNvSpPr/>
                      <wps:spPr>
                        <a:xfrm>
                          <a:off x="0" y="0"/>
                          <a:ext cx="4055745" cy="1708785"/>
                        </a:xfrm>
                        <a:prstGeom prst="arc">
                          <a:avLst>
                            <a:gd name="adj1" fmla="val 10553213"/>
                            <a:gd name="adj2" fmla="val 279404"/>
                          </a:avLst>
                        </a:prstGeom>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87D49A" id="קשת 2" o:spid="_x0000_s1026" style="position:absolute;margin-left:172.85pt;margin-top:8.2pt;width:319.35pt;height:134.5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4055745,17087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" path="m28907,998140nsc-148859,559320,502879,136527,1526687,26505v332288,-35709,680641,-35331,1012488,1099c3574292,141237,4221920,574082,4018879,1016570l2027873,854393,28907,998140xem28907,998140nfc-148859,559320,502879,136527,1526687,26505v332288,-35709,680641,-35331,1012488,1099c3574292,141237,4221920,574082,4018879,1016570e" filled="f" strokecolor="#4f81bd [3204]" strokeweight="2pt">
                <v:shadow on="t" color="black" opacity="24903f" origin=",.5" offset="0,.55556mm"/>
                <v:path arrowok="t" o:connecttype="custom" o:connectlocs="28907,998140;1526687,26505;2539175,27604;4018879,1016570" o:connectangles="0,0,0,0"/>
                <w10:wrap anchorx="margin"/>
              </v:shape>
            </w:pict>
          </mc:Fallback>
        </mc:AlternateContent>
      </w:r>
    </w:p>
    <w:p w14:paraId="44C8DE68" w14:textId="72791AAE" w:rsidR="00764558" w:rsidRDefault="00764558" w:rsidP="0048007B">
      <w:pPr>
        <w:jc w:val="center"/>
        <w:rPr>
          <w:b/>
          <w:bCs/>
          <w:sz w:val="24"/>
          <w:szCs w:val="24"/>
          <w:u w:val="single"/>
          <w:rtl/>
          <w:lang w:val="en-US" w:bidi="ar-LB"/>
        </w:rPr>
      </w:pPr>
    </w:p>
    <w:p w14:paraId="1A47C0B0" w14:textId="5A8E03F2" w:rsidR="00764558" w:rsidRDefault="00764558" w:rsidP="0048007B">
      <w:pPr>
        <w:jc w:val="center"/>
        <w:rPr>
          <w:b/>
          <w:bCs/>
          <w:sz w:val="24"/>
          <w:szCs w:val="24"/>
          <w:u w:val="single"/>
          <w:rtl/>
          <w:lang w:val="en-US" w:bidi="ar-LB"/>
        </w:rPr>
      </w:pPr>
    </w:p>
    <w:p w14:paraId="24C8468C" w14:textId="2A804CFB" w:rsidR="00764558" w:rsidRDefault="00764558" w:rsidP="0048007B">
      <w:pPr>
        <w:jc w:val="center"/>
        <w:rPr>
          <w:b/>
          <w:bCs/>
          <w:sz w:val="24"/>
          <w:szCs w:val="24"/>
          <w:u w:val="single"/>
          <w:rtl/>
          <w:lang w:val="en-US" w:bidi="ar-LB"/>
        </w:rPr>
      </w:pPr>
    </w:p>
    <w:p w14:paraId="6EA0AF32" w14:textId="5455C4E5" w:rsidR="00764558" w:rsidRDefault="00764558" w:rsidP="0048007B">
      <w:pPr>
        <w:jc w:val="center"/>
        <w:rPr>
          <w:b/>
          <w:bCs/>
          <w:sz w:val="24"/>
          <w:szCs w:val="24"/>
          <w:u w:val="single"/>
          <w:rtl/>
          <w:lang w:val="en-US" w:bidi="ar-LB"/>
        </w:rPr>
      </w:pPr>
    </w:p>
    <w:p w14:paraId="066CE536" w14:textId="49A5B8D5" w:rsidR="00764558" w:rsidRDefault="00764558" w:rsidP="0048007B">
      <w:pPr>
        <w:jc w:val="center"/>
        <w:rPr>
          <w:b/>
          <w:bCs/>
          <w:sz w:val="24"/>
          <w:szCs w:val="24"/>
          <w:u w:val="single"/>
          <w:rtl/>
          <w:lang w:val="en-US" w:bidi="ar-LB"/>
        </w:rPr>
      </w:pPr>
      <w:r>
        <w:rPr>
          <w:b/>
          <w:bCs/>
          <w:noProof/>
          <w:sz w:val="24"/>
          <w:szCs w:val="24"/>
          <w:u w:val="single"/>
          <w:rtl/>
          <w:lang w:val="ar-LB" w:bidi="ar-LB"/>
        </w:rPr>
        <mc:AlternateContent>
          <mc:Choice Requires="wps">
            <w:drawing>
              <wp:anchor distT="0" distB="0" distL="114300" distR="114300" simplePos="0" relativeHeight="251662336" behindDoc="0" locked="0" layoutInCell="1" allowOverlap="1" wp14:anchorId="0D379FAB" wp14:editId="727DCE87">
                <wp:simplePos x="0" y="0"/>
                <wp:positionH relativeFrom="column">
                  <wp:posOffset>6168390</wp:posOffset>
                </wp:positionH>
                <wp:positionV relativeFrom="paragraph">
                  <wp:posOffset>88041</wp:posOffset>
                </wp:positionV>
                <wp:extent cx="58425" cy="132977"/>
                <wp:effectExtent l="57150" t="19050" r="74930" b="95885"/>
                <wp:wrapNone/>
                <wp:docPr id="1784120511" name="מחבר חץ ישר 4"/>
                <wp:cNvGraphicFramePr/>
                <a:graphic xmlns:a="http://schemas.openxmlformats.org/drawingml/2006/main">
                  <a:graphicData uri="http://schemas.microsoft.com/office/word/2010/wordprocessingShape">
                    <wps:wsp>
                      <wps:cNvCnPr/>
                      <wps:spPr>
                        <a:xfrm flipH="1">
                          <a:off x="0" y="0"/>
                          <a:ext cx="58425" cy="132977"/>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6D0F9FF" id="_x0000_t32" coordsize="21600,21600" o:spt="32" o:oned="t" path="m,l21600,21600e" filled="f">
                <v:path arrowok="t" fillok="f" o:connecttype="none"/>
                <o:lock v:ext="edit" shapetype="t"/>
              </v:shapetype>
              <v:shape id="מחבר חץ ישר 4" o:spid="_x0000_s1026" type="#_x0000_t32" style="position:absolute;margin-left:485.7pt;margin-top:6.95pt;width:4.6pt;height:10.45pt;flip:x;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" strokecolor="#4f81bd [3204]" strokeweight="2pt">
                <v:stroke endarrow="block"/>
                <v:shadow on="t" color="black" opacity="24903f" origin=",.5" offset="0,.55556mm"/>
              </v:shape>
            </w:pict>
          </mc:Fallback>
        </mc:AlternateContent>
      </w:r>
      <w:r>
        <w:rPr>
          <w:b/>
          <w:bCs/>
          <w:noProof/>
          <w:sz w:val="24"/>
          <w:szCs w:val="24"/>
          <w:u w:val="single"/>
          <w:rtl/>
          <w:lang w:val="ar-LB" w:bidi="ar-LB"/>
        </w:rPr>
        <mc:AlternateContent>
          <mc:Choice Requires="wps">
            <w:drawing>
              <wp:anchor distT="0" distB="0" distL="114300" distR="114300" simplePos="0" relativeHeight="251664384" behindDoc="0" locked="0" layoutInCell="1" allowOverlap="1" wp14:anchorId="64B18AF3" wp14:editId="5F690FAC">
                <wp:simplePos x="0" y="0"/>
                <wp:positionH relativeFrom="column">
                  <wp:posOffset>2212917</wp:posOffset>
                </wp:positionH>
                <wp:positionV relativeFrom="paragraph">
                  <wp:posOffset>71260</wp:posOffset>
                </wp:positionV>
                <wp:extent cx="63498" cy="123490"/>
                <wp:effectExtent l="57150" t="19050" r="70485" b="86360"/>
                <wp:wrapNone/>
                <wp:docPr id="1501328400" name="מחבר חץ ישר 4"/>
                <wp:cNvGraphicFramePr/>
                <a:graphic xmlns:a="http://schemas.openxmlformats.org/drawingml/2006/main">
                  <a:graphicData uri="http://schemas.microsoft.com/office/word/2010/wordprocessingShape">
                    <wps:wsp>
                      <wps:cNvCnPr/>
                      <wps:spPr>
                        <a:xfrm>
                          <a:off x="0" y="0"/>
                          <a:ext cx="63498" cy="12349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945FAE" id="מחבר חץ ישר 4" o:spid="_x0000_s1026" type="#_x0000_t32" style="position:absolute;margin-left:174.25pt;margin-top:5.6pt;width:5pt;height:9.7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" strokecolor="#4f81bd [3204]" strokeweight="2pt">
                <v:stroke endarrow="block"/>
                <v:shadow on="t" color="black" opacity="24903f" origin=",.5" offset="0,.55556mm"/>
              </v:shape>
            </w:pict>
          </mc:Fallback>
        </mc:AlternateContent>
      </w:r>
      <w:r>
        <w:rPr>
          <w:noProof/>
          <w:sz w:val="24"/>
          <w:szCs w:val="24"/>
          <w:lang w:val="en-US"/>
        </w:rPr>
        <w:drawing>
          <wp:anchor distT="0" distB="0" distL="114300" distR="114300" simplePos="0" relativeHeight="251660288" behindDoc="0" locked="0" layoutInCell="1" allowOverlap="1" wp14:anchorId="3CC26136" wp14:editId="7889035C">
            <wp:simplePos x="0" y="0"/>
            <wp:positionH relativeFrom="column">
              <wp:posOffset>-631020</wp:posOffset>
            </wp:positionH>
            <wp:positionV relativeFrom="paragraph">
              <wp:posOffset>193116</wp:posOffset>
            </wp:positionV>
            <wp:extent cx="3123565" cy="1804035"/>
            <wp:effectExtent l="38100" t="38100" r="38735" b="43815"/>
            <wp:wrapSquare wrapText="bothSides"/>
            <wp:docPr id="18660374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03747" name="Picture 186603747"/>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123565" cy="1804035"/>
                    </a:xfrm>
                    <a:prstGeom prst="rect">
                      <a:avLst/>
                    </a:prstGeom>
                    <a:ln w="25400">
                      <a:solidFill>
                        <a:schemeClr val="accent1"/>
                      </a:solidFill>
                    </a:ln>
                  </pic:spPr>
                </pic:pic>
              </a:graphicData>
            </a:graphic>
            <wp14:sizeRelH relativeFrom="margin">
              <wp14:pctWidth>0</wp14:pctWidth>
            </wp14:sizeRelH>
            <wp14:sizeRelV relativeFrom="margin">
              <wp14:pctHeight>0</wp14:pctHeight>
            </wp14:sizeRelV>
          </wp:anchor>
        </w:drawing>
      </w:r>
    </w:p>
    <w:p w14:paraId="55BAFA96" w14:textId="68D7CA84" w:rsidR="00764558" w:rsidRDefault="00764558" w:rsidP="0048007B">
      <w:pPr>
        <w:jc w:val="center"/>
        <w:rPr>
          <w:b/>
          <w:bCs/>
          <w:sz w:val="24"/>
          <w:szCs w:val="24"/>
          <w:u w:val="single"/>
          <w:rtl/>
          <w:lang w:val="en-US" w:bidi="ar-LB"/>
        </w:rPr>
      </w:pPr>
      <w:r>
        <w:rPr>
          <w:rFonts w:hint="cs"/>
          <w:b/>
          <w:bCs/>
          <w:noProof/>
          <w:sz w:val="24"/>
          <w:szCs w:val="24"/>
          <w:u w:val="single"/>
          <w:lang w:val="en-US"/>
        </w:rPr>
        <w:drawing>
          <wp:anchor distT="0" distB="0" distL="114300" distR="114300" simplePos="0" relativeHeight="251657216" behindDoc="0" locked="0" layoutInCell="1" allowOverlap="1" wp14:anchorId="69CA90F6" wp14:editId="7B11E4F2">
            <wp:simplePos x="0" y="0"/>
            <wp:positionH relativeFrom="margin">
              <wp:posOffset>3162006</wp:posOffset>
            </wp:positionH>
            <wp:positionV relativeFrom="paragraph">
              <wp:posOffset>45198</wp:posOffset>
            </wp:positionV>
            <wp:extent cx="3162935" cy="1817370"/>
            <wp:effectExtent l="38100" t="38100" r="37465" b="30480"/>
            <wp:wrapSquare wrapText="bothSides"/>
            <wp:docPr id="214619371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193710" name="Picture 2146193710"/>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162935" cy="1817370"/>
                    </a:xfrm>
                    <a:prstGeom prst="rect">
                      <a:avLst/>
                    </a:prstGeom>
                    <a:ln w="25400">
                      <a:solidFill>
                        <a:schemeClr val="accent1"/>
                      </a:solidFill>
                    </a:ln>
                  </pic:spPr>
                </pic:pic>
              </a:graphicData>
            </a:graphic>
            <wp14:sizeRelH relativeFrom="margin">
              <wp14:pctWidth>0</wp14:pctWidth>
            </wp14:sizeRelH>
            <wp14:sizeRelV relativeFrom="margin">
              <wp14:pctHeight>0</wp14:pctHeight>
            </wp14:sizeRelV>
          </wp:anchor>
        </w:drawing>
      </w:r>
    </w:p>
    <w:p w14:paraId="152943AB" w14:textId="08B904EE" w:rsidR="00764558" w:rsidRDefault="00764558" w:rsidP="0048007B">
      <w:pPr>
        <w:jc w:val="center"/>
        <w:rPr>
          <w:b/>
          <w:bCs/>
          <w:sz w:val="24"/>
          <w:szCs w:val="24"/>
          <w:u w:val="single"/>
          <w:rtl/>
          <w:lang w:val="en-US" w:bidi="ar-LB"/>
        </w:rPr>
      </w:pPr>
    </w:p>
    <w:p w14:paraId="38A6339C" w14:textId="129D8F9C" w:rsidR="00764558" w:rsidRDefault="00764558" w:rsidP="0048007B">
      <w:pPr>
        <w:jc w:val="center"/>
        <w:rPr>
          <w:b/>
          <w:bCs/>
          <w:sz w:val="24"/>
          <w:szCs w:val="24"/>
          <w:u w:val="single"/>
          <w:rtl/>
          <w:lang w:val="en-US" w:bidi="ar-LB"/>
        </w:rPr>
      </w:pPr>
    </w:p>
    <w:p w14:paraId="136C4BDE" w14:textId="26D141ED" w:rsidR="00764558" w:rsidRDefault="00764558" w:rsidP="0048007B">
      <w:pPr>
        <w:jc w:val="center"/>
        <w:rPr>
          <w:b/>
          <w:bCs/>
          <w:sz w:val="24"/>
          <w:szCs w:val="24"/>
          <w:u w:val="single"/>
          <w:rtl/>
          <w:lang w:val="en-US" w:bidi="ar-LB"/>
        </w:rPr>
      </w:pPr>
    </w:p>
    <w:p w14:paraId="77E9020D" w14:textId="5206F946" w:rsidR="00764558" w:rsidRDefault="00764558" w:rsidP="0048007B">
      <w:pPr>
        <w:jc w:val="center"/>
        <w:rPr>
          <w:b/>
          <w:bCs/>
          <w:sz w:val="24"/>
          <w:szCs w:val="24"/>
          <w:u w:val="single"/>
          <w:rtl/>
          <w:lang w:val="en-US" w:bidi="ar-LB"/>
        </w:rPr>
      </w:pPr>
    </w:p>
    <w:p w14:paraId="4F28322D" w14:textId="73D57A92" w:rsidR="00764558" w:rsidRDefault="00764558" w:rsidP="0048007B">
      <w:pPr>
        <w:jc w:val="center"/>
        <w:rPr>
          <w:b/>
          <w:bCs/>
          <w:sz w:val="24"/>
          <w:szCs w:val="24"/>
          <w:u w:val="single"/>
          <w:rtl/>
          <w:lang w:val="en-US" w:bidi="ar-LB"/>
        </w:rPr>
      </w:pPr>
    </w:p>
    <w:p w14:paraId="7B60DB6D" w14:textId="4364D03A" w:rsidR="00764558" w:rsidRDefault="00764558" w:rsidP="0048007B">
      <w:pPr>
        <w:jc w:val="center"/>
        <w:rPr>
          <w:b/>
          <w:bCs/>
          <w:sz w:val="24"/>
          <w:szCs w:val="24"/>
          <w:u w:val="single"/>
          <w:rtl/>
          <w:lang w:val="en-US" w:bidi="ar-LB"/>
        </w:rPr>
      </w:pPr>
    </w:p>
    <w:p w14:paraId="12D39954" w14:textId="77777777" w:rsidR="00764558" w:rsidRDefault="00764558" w:rsidP="0048007B">
      <w:pPr>
        <w:jc w:val="center"/>
        <w:rPr>
          <w:b/>
          <w:bCs/>
          <w:sz w:val="24"/>
          <w:szCs w:val="24"/>
          <w:u w:val="single"/>
          <w:rtl/>
          <w:lang w:val="en-US" w:bidi="ar-LB"/>
        </w:rPr>
      </w:pPr>
    </w:p>
    <w:p w14:paraId="5A2E3502" w14:textId="77777777" w:rsidR="00764558" w:rsidRDefault="00764558" w:rsidP="0048007B">
      <w:pPr>
        <w:jc w:val="center"/>
        <w:rPr>
          <w:b/>
          <w:bCs/>
          <w:sz w:val="24"/>
          <w:szCs w:val="24"/>
          <w:u w:val="single"/>
          <w:rtl/>
          <w:lang w:val="en-US" w:bidi="ar-LB"/>
        </w:rPr>
      </w:pPr>
    </w:p>
    <w:p w14:paraId="09408307" w14:textId="77777777" w:rsidR="00764558" w:rsidRDefault="00764558" w:rsidP="0048007B">
      <w:pPr>
        <w:jc w:val="center"/>
        <w:rPr>
          <w:b/>
          <w:bCs/>
          <w:sz w:val="24"/>
          <w:szCs w:val="24"/>
          <w:u w:val="single"/>
          <w:rtl/>
          <w:lang w:val="en-US" w:bidi="ar-LB"/>
        </w:rPr>
      </w:pPr>
    </w:p>
    <w:p w14:paraId="1D1AB346" w14:textId="77777777" w:rsidR="00764558" w:rsidRDefault="00764558" w:rsidP="0048007B">
      <w:pPr>
        <w:jc w:val="center"/>
        <w:rPr>
          <w:b/>
          <w:bCs/>
          <w:sz w:val="24"/>
          <w:szCs w:val="24"/>
          <w:u w:val="single"/>
          <w:rtl/>
          <w:lang w:val="en-US" w:bidi="ar-LB"/>
        </w:rPr>
      </w:pPr>
    </w:p>
    <w:p w14:paraId="5659B31C" w14:textId="77777777" w:rsidR="00764558" w:rsidRDefault="00764558" w:rsidP="00245428">
      <w:pPr>
        <w:rPr>
          <w:b/>
          <w:bCs/>
          <w:sz w:val="24"/>
          <w:szCs w:val="24"/>
          <w:u w:val="single"/>
          <w:rtl/>
          <w:lang w:val="en-US" w:bidi="ar-LB"/>
        </w:rPr>
      </w:pPr>
    </w:p>
    <w:p w14:paraId="58076215" w14:textId="77777777" w:rsidR="00764558" w:rsidRDefault="00764558" w:rsidP="0048007B">
      <w:pPr>
        <w:jc w:val="center"/>
        <w:rPr>
          <w:b/>
          <w:bCs/>
          <w:sz w:val="24"/>
          <w:szCs w:val="24"/>
          <w:u w:val="single"/>
          <w:rtl/>
          <w:lang w:val="en-US" w:bidi="ar-LB"/>
        </w:rPr>
      </w:pPr>
    </w:p>
    <w:p w14:paraId="7E618899" w14:textId="77777777" w:rsidR="00764558" w:rsidRDefault="00764558" w:rsidP="0048007B">
      <w:pPr>
        <w:jc w:val="center"/>
        <w:rPr>
          <w:b/>
          <w:bCs/>
          <w:sz w:val="24"/>
          <w:szCs w:val="24"/>
          <w:u w:val="single"/>
          <w:lang w:val="en-US" w:bidi="ar-LB"/>
        </w:rPr>
      </w:pPr>
    </w:p>
    <w:p w14:paraId="470136D0" w14:textId="77777777" w:rsidR="00764558" w:rsidRPr="0074056D" w:rsidRDefault="00764558" w:rsidP="00764558">
      <w:pPr>
        <w:bidi/>
        <w:rPr>
          <w:sz w:val="24"/>
          <w:szCs w:val="24"/>
        </w:rPr>
      </w:pPr>
      <w:r w:rsidRPr="0074056D">
        <w:rPr>
          <w:sz w:val="24"/>
          <w:szCs w:val="24"/>
          <w:rtl/>
        </w:rPr>
        <w:t>תמונה זו מציגה את דף הבית של אפליקציית ניטור צריכת האנרגיה. כאן ניתן לראות את סרגל הניווט בחלק העליון, שמאפשר לך לגשת בקלות לחלקים השונים של האתר, כולל נתוני חשמל, נתוני גז טבעי, נתוני אנרגיה בינלאומיים ועוד</w:t>
      </w:r>
      <w:r w:rsidRPr="0074056D">
        <w:rPr>
          <w:sz w:val="24"/>
          <w:szCs w:val="24"/>
        </w:rPr>
        <w:t>.</w:t>
      </w:r>
    </w:p>
    <w:p w14:paraId="14A093AB" w14:textId="77777777" w:rsidR="00764558" w:rsidRPr="0074056D" w:rsidRDefault="00764558" w:rsidP="00764558">
      <w:pPr>
        <w:bidi/>
        <w:rPr>
          <w:sz w:val="24"/>
          <w:szCs w:val="24"/>
        </w:rPr>
      </w:pPr>
      <w:r w:rsidRPr="0074056D">
        <w:rPr>
          <w:i/>
          <w:iCs/>
          <w:sz w:val="24"/>
          <w:szCs w:val="24"/>
          <w:rtl/>
        </w:rPr>
        <w:t>מה ניתן לעשות</w:t>
      </w:r>
      <w:r w:rsidRPr="0074056D">
        <w:rPr>
          <w:i/>
          <w:iCs/>
          <w:sz w:val="24"/>
          <w:szCs w:val="24"/>
        </w:rPr>
        <w:t>:</w:t>
      </w:r>
    </w:p>
    <w:p w14:paraId="6F4DD33F" w14:textId="77777777" w:rsidR="00764558" w:rsidRPr="0074056D" w:rsidRDefault="00764558" w:rsidP="00764558">
      <w:pPr>
        <w:numPr>
          <w:ilvl w:val="0"/>
          <w:numId w:val="25"/>
        </w:numPr>
        <w:bidi/>
        <w:rPr>
          <w:sz w:val="24"/>
          <w:szCs w:val="24"/>
        </w:rPr>
      </w:pPr>
      <w:r w:rsidRPr="0074056D">
        <w:rPr>
          <w:sz w:val="24"/>
          <w:szCs w:val="24"/>
          <w:rtl/>
        </w:rPr>
        <w:t>לנווט באתר</w:t>
      </w:r>
      <w:r w:rsidRPr="0074056D">
        <w:rPr>
          <w:sz w:val="24"/>
          <w:szCs w:val="24"/>
        </w:rPr>
        <w:t xml:space="preserve">: </w:t>
      </w:r>
      <w:r w:rsidRPr="0074056D">
        <w:rPr>
          <w:sz w:val="24"/>
          <w:szCs w:val="24"/>
          <w:rtl/>
        </w:rPr>
        <w:t>השתמש בסרגל הניווט כדי לעבור בין הדפים השונים של האפליקציה. כל דף מספק תובנות ספציפיות על נתוני צריכת אנרגיה</w:t>
      </w:r>
      <w:r w:rsidRPr="0074056D">
        <w:rPr>
          <w:sz w:val="24"/>
          <w:szCs w:val="24"/>
        </w:rPr>
        <w:t>.</w:t>
      </w:r>
    </w:p>
    <w:p w14:paraId="17AE06B5" w14:textId="77777777" w:rsidR="00764558" w:rsidRPr="0074056D" w:rsidRDefault="00764558" w:rsidP="00764558">
      <w:pPr>
        <w:numPr>
          <w:ilvl w:val="0"/>
          <w:numId w:val="25"/>
        </w:numPr>
        <w:bidi/>
        <w:rPr>
          <w:sz w:val="24"/>
          <w:szCs w:val="24"/>
        </w:rPr>
      </w:pPr>
      <w:r w:rsidRPr="0074056D">
        <w:rPr>
          <w:sz w:val="24"/>
          <w:szCs w:val="24"/>
          <w:rtl/>
        </w:rPr>
        <w:t>לגשת למידע מרכזי</w:t>
      </w:r>
      <w:r w:rsidRPr="0074056D">
        <w:rPr>
          <w:sz w:val="24"/>
          <w:szCs w:val="24"/>
        </w:rPr>
        <w:t xml:space="preserve">: </w:t>
      </w:r>
      <w:r w:rsidRPr="0074056D">
        <w:rPr>
          <w:sz w:val="24"/>
          <w:szCs w:val="24"/>
          <w:rtl/>
        </w:rPr>
        <w:t>דף הבית מספק סקירה כללית וגישה קלה לכל התכונות המרכזיות של האפליקציה</w:t>
      </w:r>
      <w:r w:rsidRPr="0074056D">
        <w:rPr>
          <w:sz w:val="24"/>
          <w:szCs w:val="24"/>
        </w:rPr>
        <w:t>.</w:t>
      </w:r>
    </w:p>
    <w:p w14:paraId="1F70982E" w14:textId="6FB0DCBD" w:rsidR="0048007B" w:rsidRDefault="0048007B" w:rsidP="0074056D">
      <w:pPr>
        <w:bidi/>
        <w:rPr>
          <w:b/>
          <w:bCs/>
          <w:sz w:val="24"/>
          <w:szCs w:val="24"/>
          <w:u w:val="single"/>
          <w:rtl/>
          <w:lang w:bidi="ar-LB"/>
        </w:rPr>
      </w:pPr>
    </w:p>
    <w:p w14:paraId="35456F45" w14:textId="30009E0B" w:rsidR="00245428" w:rsidRDefault="00245428" w:rsidP="00245428">
      <w:pPr>
        <w:bidi/>
        <w:rPr>
          <w:b/>
          <w:bCs/>
          <w:sz w:val="24"/>
          <w:szCs w:val="24"/>
          <w:u w:val="single"/>
          <w:rtl/>
          <w:lang w:bidi="ar-LB"/>
        </w:rPr>
      </w:pPr>
      <w:r>
        <w:rPr>
          <w:b/>
          <w:bCs/>
          <w:noProof/>
          <w:sz w:val="24"/>
          <w:szCs w:val="24"/>
          <w:u w:val="single"/>
          <w:lang w:val="en-US"/>
        </w:rPr>
        <w:lastRenderedPageBreak/>
        <mc:AlternateContent>
          <mc:Choice Requires="wpi">
            <w:drawing>
              <wp:anchor distT="0" distB="0" distL="114300" distR="114300" simplePos="0" relativeHeight="251671552" behindDoc="0" locked="0" layoutInCell="1" allowOverlap="1" wp14:anchorId="363D52F0" wp14:editId="2EFB6208">
                <wp:simplePos x="0" y="0"/>
                <wp:positionH relativeFrom="column">
                  <wp:posOffset>299867</wp:posOffset>
                </wp:positionH>
                <wp:positionV relativeFrom="paragraph">
                  <wp:posOffset>60325</wp:posOffset>
                </wp:positionV>
                <wp:extent cx="406400" cy="149860"/>
                <wp:effectExtent l="57150" t="38100" r="0" b="40640"/>
                <wp:wrapNone/>
                <wp:docPr id="341870246" name="דיו 7"/>
                <wp:cNvGraphicFramePr/>
                <a:graphic xmlns:a="http://schemas.openxmlformats.org/drawingml/2006/main">
                  <a:graphicData uri="http://schemas.microsoft.com/office/word/2010/wordprocessingInk">
                    <w14:contentPart bwMode="auto" r:id="rId27">
                      <w14:nvContentPartPr>
                        <w14:cNvContentPartPr/>
                      </w14:nvContentPartPr>
                      <w14:xfrm>
                        <a:off x="0" y="0"/>
                        <a:ext cx="406400" cy="149860"/>
                      </w14:xfrm>
                    </w14:contentPart>
                  </a:graphicData>
                </a:graphic>
                <wp14:sizeRelH relativeFrom="margin">
                  <wp14:pctWidth>0</wp14:pctWidth>
                </wp14:sizeRelH>
                <wp14:sizeRelV relativeFrom="margin">
                  <wp14:pctHeight>0</wp14:pctHeight>
                </wp14:sizeRelV>
              </wp:anchor>
            </w:drawing>
          </mc:Choice>
          <mc:Fallback>
            <w:pict>
              <v:shapetype w14:anchorId="186793DF"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דיו 7" o:spid="_x0000_s1026" type="#_x0000_t75" style="position:absolute;margin-left:22.9pt;margin-top:4.05pt;width:33.4pt;height:13.2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">
                <v:imagedata r:id="rId29" o:title=""/>
              </v:shape>
            </w:pict>
          </mc:Fallback>
        </mc:AlternateContent>
      </w:r>
      <w:r>
        <w:rPr>
          <w:b/>
          <w:bCs/>
          <w:noProof/>
          <w:sz w:val="24"/>
          <w:szCs w:val="24"/>
          <w:u w:val="single"/>
          <w:lang w:val="en-US"/>
        </w:rPr>
        <w:drawing>
          <wp:anchor distT="0" distB="0" distL="114300" distR="114300" simplePos="0" relativeHeight="251667456" behindDoc="0" locked="0" layoutInCell="1" allowOverlap="1" wp14:anchorId="003344DB" wp14:editId="5C8B126C">
            <wp:simplePos x="0" y="0"/>
            <wp:positionH relativeFrom="margin">
              <wp:align>left</wp:align>
            </wp:positionH>
            <wp:positionV relativeFrom="paragraph">
              <wp:posOffset>49530</wp:posOffset>
            </wp:positionV>
            <wp:extent cx="5081270" cy="2921635"/>
            <wp:effectExtent l="38100" t="38100" r="43180" b="31115"/>
            <wp:wrapSquare wrapText="bothSides"/>
            <wp:docPr id="10272837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28372" name="Picture 102728372"/>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091504" cy="2927261"/>
                    </a:xfrm>
                    <a:prstGeom prst="rect">
                      <a:avLst/>
                    </a:prstGeom>
                    <a:ln w="25400">
                      <a:solidFill>
                        <a:schemeClr val="accent1"/>
                      </a:solidFill>
                    </a:ln>
                  </pic:spPr>
                </pic:pic>
              </a:graphicData>
            </a:graphic>
            <wp14:sizeRelH relativeFrom="margin">
              <wp14:pctWidth>0</wp14:pctWidth>
            </wp14:sizeRelH>
            <wp14:sizeRelV relativeFrom="margin">
              <wp14:pctHeight>0</wp14:pctHeight>
            </wp14:sizeRelV>
          </wp:anchor>
        </w:drawing>
      </w:r>
    </w:p>
    <w:p w14:paraId="4BF3C44A" w14:textId="2B492441" w:rsidR="00245428" w:rsidRDefault="00245428" w:rsidP="00245428">
      <w:pPr>
        <w:bidi/>
        <w:rPr>
          <w:b/>
          <w:bCs/>
          <w:sz w:val="24"/>
          <w:szCs w:val="24"/>
          <w:u w:val="single"/>
          <w:rtl/>
          <w:lang w:bidi="ar-LB"/>
        </w:rPr>
      </w:pPr>
    </w:p>
    <w:p w14:paraId="752C9774" w14:textId="03477E4F" w:rsidR="00764558" w:rsidRDefault="00764558" w:rsidP="00764558">
      <w:pPr>
        <w:bidi/>
        <w:rPr>
          <w:b/>
          <w:bCs/>
          <w:sz w:val="24"/>
          <w:szCs w:val="24"/>
          <w:u w:val="single"/>
          <w:rtl/>
          <w:lang w:bidi="ar-LB"/>
        </w:rPr>
      </w:pPr>
    </w:p>
    <w:p w14:paraId="0A3061AF" w14:textId="3CA0D305" w:rsidR="00764558" w:rsidRDefault="00764558" w:rsidP="00764558">
      <w:pPr>
        <w:bidi/>
        <w:rPr>
          <w:b/>
          <w:bCs/>
          <w:sz w:val="24"/>
          <w:szCs w:val="24"/>
          <w:u w:val="single"/>
          <w:rtl/>
          <w:lang w:bidi="ar-LB"/>
        </w:rPr>
      </w:pPr>
    </w:p>
    <w:p w14:paraId="58138E36" w14:textId="2025435D" w:rsidR="00764558" w:rsidRPr="00764558" w:rsidRDefault="00764558" w:rsidP="00764558">
      <w:pPr>
        <w:bidi/>
        <w:rPr>
          <w:b/>
          <w:bCs/>
          <w:sz w:val="24"/>
          <w:szCs w:val="24"/>
          <w:u w:val="single"/>
          <w:rtl/>
          <w:lang w:bidi="ar-LB"/>
        </w:rPr>
      </w:pPr>
    </w:p>
    <w:p w14:paraId="13F3D57F" w14:textId="5BE2687D" w:rsidR="0048007B" w:rsidRDefault="0048007B" w:rsidP="00764558">
      <w:pPr>
        <w:rPr>
          <w:b/>
          <w:bCs/>
          <w:sz w:val="24"/>
          <w:szCs w:val="24"/>
          <w:u w:val="single"/>
          <w:lang w:val="en-US"/>
        </w:rPr>
      </w:pPr>
    </w:p>
    <w:p w14:paraId="247794D2" w14:textId="77777777" w:rsidR="0048007B" w:rsidRDefault="0048007B" w:rsidP="0048007B">
      <w:pPr>
        <w:jc w:val="center"/>
        <w:rPr>
          <w:rFonts w:ascii="Times New Roman" w:eastAsia="Times New Roman" w:hAnsi="Symbol" w:cs="Times New Roman"/>
          <w:sz w:val="24"/>
          <w:szCs w:val="24"/>
          <w:rtl/>
          <w:lang w:bidi="ar-LB"/>
        </w:rPr>
      </w:pPr>
    </w:p>
    <w:p w14:paraId="04048B42" w14:textId="77777777" w:rsidR="00245428" w:rsidRDefault="00245428" w:rsidP="0048007B">
      <w:pPr>
        <w:jc w:val="center"/>
        <w:rPr>
          <w:rFonts w:ascii="Times New Roman" w:eastAsia="Times New Roman" w:hAnsi="Symbol" w:cs="Times New Roman"/>
          <w:sz w:val="24"/>
          <w:szCs w:val="24"/>
          <w:rtl/>
          <w:lang w:bidi="ar-LB"/>
        </w:rPr>
      </w:pPr>
    </w:p>
    <w:p w14:paraId="2ED85BF0" w14:textId="77777777" w:rsidR="00245428" w:rsidRDefault="00245428" w:rsidP="0048007B">
      <w:pPr>
        <w:jc w:val="center"/>
        <w:rPr>
          <w:rFonts w:ascii="Times New Roman" w:eastAsia="Times New Roman" w:hAnsi="Symbol" w:cs="Times New Roman"/>
          <w:sz w:val="24"/>
          <w:szCs w:val="24"/>
          <w:rtl/>
          <w:lang w:bidi="ar-LB"/>
        </w:rPr>
      </w:pPr>
    </w:p>
    <w:p w14:paraId="55600CB7" w14:textId="34A0FECE" w:rsidR="00245428" w:rsidRDefault="00245428" w:rsidP="0048007B">
      <w:pPr>
        <w:jc w:val="center"/>
        <w:rPr>
          <w:rFonts w:ascii="Times New Roman" w:eastAsia="Times New Roman" w:hAnsi="Symbol" w:cs="Times New Roman"/>
          <w:sz w:val="24"/>
          <w:szCs w:val="24"/>
          <w:rtl/>
          <w:lang w:bidi="ar-LB"/>
        </w:rPr>
      </w:pPr>
    </w:p>
    <w:p w14:paraId="5B29F584" w14:textId="176A7B51" w:rsidR="00245428" w:rsidRDefault="00245428" w:rsidP="0048007B">
      <w:pPr>
        <w:jc w:val="center"/>
        <w:rPr>
          <w:rFonts w:ascii="Times New Roman" w:eastAsia="Times New Roman" w:hAnsi="Symbol" w:cs="Times New Roman"/>
          <w:sz w:val="24"/>
          <w:szCs w:val="24"/>
          <w:rtl/>
          <w:lang w:bidi="ar-LB"/>
        </w:rPr>
      </w:pPr>
    </w:p>
    <w:p w14:paraId="295BD949" w14:textId="33D94E63" w:rsidR="00245428" w:rsidRDefault="00245428" w:rsidP="0048007B">
      <w:pPr>
        <w:jc w:val="center"/>
        <w:rPr>
          <w:rFonts w:ascii="Times New Roman" w:eastAsia="Times New Roman" w:hAnsi="Symbol" w:cs="Times New Roman"/>
          <w:sz w:val="24"/>
          <w:szCs w:val="24"/>
          <w:rtl/>
          <w:lang w:bidi="ar-LB"/>
        </w:rPr>
      </w:pPr>
    </w:p>
    <w:p w14:paraId="29D3E0AF" w14:textId="463D16FF" w:rsidR="00245428" w:rsidRDefault="00245428" w:rsidP="0048007B">
      <w:pPr>
        <w:jc w:val="center"/>
        <w:rPr>
          <w:rFonts w:ascii="Times New Roman" w:eastAsia="Times New Roman" w:hAnsi="Symbol" w:cs="Times New Roman"/>
          <w:sz w:val="24"/>
          <w:szCs w:val="24"/>
          <w:rtl/>
          <w:lang w:bidi="ar-LB"/>
        </w:rPr>
      </w:pPr>
    </w:p>
    <w:p w14:paraId="23E4F458" w14:textId="002E61E3" w:rsidR="00245428" w:rsidRDefault="00245428" w:rsidP="0048007B">
      <w:pPr>
        <w:jc w:val="center"/>
        <w:rPr>
          <w:rFonts w:ascii="Times New Roman" w:eastAsia="Times New Roman" w:hAnsi="Symbol" w:cs="Times New Roman"/>
          <w:sz w:val="24"/>
          <w:szCs w:val="24"/>
          <w:rtl/>
          <w:lang w:bidi="ar-LB"/>
        </w:rPr>
      </w:pPr>
    </w:p>
    <w:p w14:paraId="10D0D30D" w14:textId="13FC8001" w:rsidR="00245428" w:rsidRDefault="00245428" w:rsidP="0048007B">
      <w:pPr>
        <w:jc w:val="center"/>
        <w:rPr>
          <w:rFonts w:ascii="Times New Roman" w:eastAsia="Times New Roman" w:hAnsi="Symbol" w:cs="Times New Roman"/>
          <w:sz w:val="24"/>
          <w:szCs w:val="24"/>
          <w:rtl/>
          <w:lang w:bidi="ar-LB"/>
        </w:rPr>
      </w:pPr>
    </w:p>
    <w:p w14:paraId="217CAE20" w14:textId="4739F85C" w:rsidR="00245428" w:rsidRDefault="00245428" w:rsidP="0048007B">
      <w:pPr>
        <w:jc w:val="center"/>
        <w:rPr>
          <w:rFonts w:ascii="Times New Roman" w:eastAsia="Times New Roman" w:hAnsi="Symbol" w:cs="Times New Roman"/>
          <w:sz w:val="24"/>
          <w:szCs w:val="24"/>
          <w:rtl/>
          <w:lang w:bidi="ar-LB"/>
        </w:rPr>
      </w:pPr>
    </w:p>
    <w:p w14:paraId="33C88ACC" w14:textId="3D3599CB" w:rsidR="00245428" w:rsidRDefault="00245428" w:rsidP="0048007B">
      <w:pPr>
        <w:jc w:val="center"/>
        <w:rPr>
          <w:rFonts w:ascii="Times New Roman" w:eastAsia="Times New Roman" w:hAnsi="Symbol" w:cs="Times New Roman"/>
          <w:sz w:val="24"/>
          <w:szCs w:val="24"/>
          <w:rtl/>
          <w:lang w:bidi="ar-LB"/>
        </w:rPr>
      </w:pPr>
      <w:r>
        <w:rPr>
          <w:rFonts w:hint="cs"/>
          <w:b/>
          <w:bCs/>
          <w:noProof/>
          <w:sz w:val="24"/>
          <w:szCs w:val="24"/>
          <w:u w:val="single"/>
          <w:lang w:val="en-US"/>
        </w:rPr>
        <w:drawing>
          <wp:anchor distT="0" distB="0" distL="114300" distR="114300" simplePos="0" relativeHeight="251668480" behindDoc="0" locked="0" layoutInCell="1" allowOverlap="1" wp14:anchorId="392F1AA8" wp14:editId="5E4EAA60">
            <wp:simplePos x="0" y="0"/>
            <wp:positionH relativeFrom="margin">
              <wp:align>left</wp:align>
            </wp:positionH>
            <wp:positionV relativeFrom="paragraph">
              <wp:posOffset>185272</wp:posOffset>
            </wp:positionV>
            <wp:extent cx="5152390" cy="2776855"/>
            <wp:effectExtent l="38100" t="38100" r="29210" b="42545"/>
            <wp:wrapSquare wrapText="bothSides"/>
            <wp:docPr id="16128491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849114" name="Picture 1612849114"/>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152390" cy="2776855"/>
                    </a:xfrm>
                    <a:prstGeom prst="rect">
                      <a:avLst/>
                    </a:prstGeom>
                    <a:ln w="25400">
                      <a:solidFill>
                        <a:schemeClr val="accent1"/>
                      </a:solidFill>
                    </a:ln>
                  </pic:spPr>
                </pic:pic>
              </a:graphicData>
            </a:graphic>
            <wp14:sizeRelH relativeFrom="margin">
              <wp14:pctWidth>0</wp14:pctWidth>
            </wp14:sizeRelH>
            <wp14:sizeRelV relativeFrom="margin">
              <wp14:pctHeight>0</wp14:pctHeight>
            </wp14:sizeRelV>
          </wp:anchor>
        </w:drawing>
      </w:r>
    </w:p>
    <w:p w14:paraId="63D6C8B7" w14:textId="543E2369" w:rsidR="00245428" w:rsidRDefault="00245428" w:rsidP="0048007B">
      <w:pPr>
        <w:jc w:val="center"/>
        <w:rPr>
          <w:rFonts w:ascii="Times New Roman" w:eastAsia="Times New Roman" w:hAnsi="Symbol" w:cs="Times New Roman"/>
          <w:sz w:val="24"/>
          <w:szCs w:val="24"/>
          <w:rtl/>
          <w:lang w:bidi="ar-LB"/>
        </w:rPr>
      </w:pPr>
    </w:p>
    <w:p w14:paraId="2AA51D38" w14:textId="7C7D681D" w:rsidR="00245428" w:rsidRDefault="00245428" w:rsidP="0048007B">
      <w:pPr>
        <w:jc w:val="center"/>
        <w:rPr>
          <w:rFonts w:ascii="Times New Roman" w:eastAsia="Times New Roman" w:hAnsi="Symbol" w:cs="Times New Roman"/>
          <w:sz w:val="24"/>
          <w:szCs w:val="24"/>
          <w:rtl/>
          <w:lang w:bidi="ar-LB"/>
        </w:rPr>
      </w:pPr>
    </w:p>
    <w:p w14:paraId="1C76D9FC" w14:textId="2C8E63BE" w:rsidR="00245428" w:rsidRDefault="00245428" w:rsidP="0048007B">
      <w:pPr>
        <w:jc w:val="center"/>
        <w:rPr>
          <w:rFonts w:ascii="Times New Roman" w:eastAsia="Times New Roman" w:hAnsi="Symbol" w:cs="Times New Roman"/>
          <w:sz w:val="24"/>
          <w:szCs w:val="24"/>
          <w:rtl/>
          <w:lang w:bidi="ar-LB"/>
        </w:rPr>
      </w:pPr>
    </w:p>
    <w:p w14:paraId="7958AAED" w14:textId="3193BFC0" w:rsidR="00245428" w:rsidRDefault="00245428" w:rsidP="0048007B">
      <w:pPr>
        <w:jc w:val="center"/>
        <w:rPr>
          <w:rFonts w:ascii="Times New Roman" w:eastAsia="Times New Roman" w:hAnsi="Symbol" w:cs="Times New Roman"/>
          <w:sz w:val="24"/>
          <w:szCs w:val="24"/>
          <w:rtl/>
          <w:lang w:bidi="ar-LB"/>
        </w:rPr>
      </w:pPr>
    </w:p>
    <w:p w14:paraId="3F0005DC" w14:textId="1ADE42C0" w:rsidR="00245428" w:rsidRDefault="00245428" w:rsidP="0048007B">
      <w:pPr>
        <w:jc w:val="center"/>
        <w:rPr>
          <w:rFonts w:ascii="Times New Roman" w:eastAsia="Times New Roman" w:hAnsi="Symbol" w:cs="Times New Roman"/>
          <w:sz w:val="24"/>
          <w:szCs w:val="24"/>
          <w:rtl/>
          <w:lang w:bidi="ar-LB"/>
        </w:rPr>
      </w:pPr>
    </w:p>
    <w:p w14:paraId="7B989AE2" w14:textId="2CBFC779" w:rsidR="00245428" w:rsidRDefault="00245428" w:rsidP="0048007B">
      <w:pPr>
        <w:jc w:val="center"/>
        <w:rPr>
          <w:rFonts w:ascii="Times New Roman" w:eastAsia="Times New Roman" w:hAnsi="Symbol" w:cs="Times New Roman"/>
          <w:sz w:val="24"/>
          <w:szCs w:val="24"/>
          <w:rtl/>
          <w:lang w:bidi="ar-LB"/>
        </w:rPr>
      </w:pPr>
    </w:p>
    <w:p w14:paraId="08236E48" w14:textId="1BCDA095" w:rsidR="00245428" w:rsidRDefault="00245428" w:rsidP="0048007B">
      <w:pPr>
        <w:jc w:val="center"/>
        <w:rPr>
          <w:rFonts w:ascii="Times New Roman" w:eastAsia="Times New Roman" w:hAnsi="Symbol" w:cs="Times New Roman"/>
          <w:sz w:val="24"/>
          <w:szCs w:val="24"/>
          <w:rtl/>
          <w:lang w:bidi="ar-LB"/>
        </w:rPr>
      </w:pPr>
    </w:p>
    <w:p w14:paraId="0AE45AD1" w14:textId="40377A8C" w:rsidR="00245428" w:rsidRDefault="00245428" w:rsidP="0048007B">
      <w:pPr>
        <w:jc w:val="center"/>
        <w:rPr>
          <w:rFonts w:ascii="Times New Roman" w:eastAsia="Times New Roman" w:hAnsi="Symbol" w:cs="Times New Roman"/>
          <w:sz w:val="24"/>
          <w:szCs w:val="24"/>
          <w:rtl/>
          <w:lang w:bidi="ar-LB"/>
        </w:rPr>
      </w:pPr>
    </w:p>
    <w:p w14:paraId="4A97F2FB" w14:textId="25982164" w:rsidR="00245428" w:rsidRDefault="00245428" w:rsidP="0048007B">
      <w:pPr>
        <w:jc w:val="center"/>
        <w:rPr>
          <w:rFonts w:ascii="Times New Roman" w:eastAsia="Times New Roman" w:hAnsi="Symbol" w:cs="Times New Roman"/>
          <w:sz w:val="24"/>
          <w:szCs w:val="24"/>
          <w:rtl/>
          <w:lang w:bidi="ar-LB"/>
        </w:rPr>
      </w:pPr>
    </w:p>
    <w:p w14:paraId="4709B498" w14:textId="61E8BF7D" w:rsidR="00245428" w:rsidRDefault="00245428" w:rsidP="0048007B">
      <w:pPr>
        <w:jc w:val="center"/>
        <w:rPr>
          <w:rFonts w:ascii="Times New Roman" w:eastAsia="Times New Roman" w:hAnsi="Symbol" w:cs="Times New Roman"/>
          <w:sz w:val="24"/>
          <w:szCs w:val="24"/>
          <w:rtl/>
          <w:lang w:bidi="ar-LB"/>
        </w:rPr>
      </w:pPr>
    </w:p>
    <w:p w14:paraId="7C1B711F" w14:textId="6F287659" w:rsidR="00245428" w:rsidRDefault="00245428" w:rsidP="0048007B">
      <w:pPr>
        <w:jc w:val="center"/>
        <w:rPr>
          <w:rFonts w:ascii="Times New Roman" w:eastAsia="Times New Roman" w:hAnsi="Symbol" w:cs="Times New Roman"/>
          <w:sz w:val="24"/>
          <w:szCs w:val="24"/>
          <w:rtl/>
          <w:lang w:bidi="ar-LB"/>
        </w:rPr>
      </w:pPr>
    </w:p>
    <w:p w14:paraId="0B7F90C9" w14:textId="2A90D9C2" w:rsidR="00245428" w:rsidRDefault="00245428" w:rsidP="0048007B">
      <w:pPr>
        <w:jc w:val="center"/>
        <w:rPr>
          <w:rFonts w:ascii="Times New Roman" w:eastAsia="Times New Roman" w:hAnsi="Symbol" w:cs="Times New Roman"/>
          <w:sz w:val="24"/>
          <w:szCs w:val="24"/>
          <w:rtl/>
          <w:lang w:bidi="ar-LB"/>
        </w:rPr>
      </w:pPr>
    </w:p>
    <w:p w14:paraId="01503F6C" w14:textId="150BE969" w:rsidR="00245428" w:rsidRDefault="00245428" w:rsidP="0048007B">
      <w:pPr>
        <w:jc w:val="center"/>
        <w:rPr>
          <w:rFonts w:ascii="Times New Roman" w:eastAsia="Times New Roman" w:hAnsi="Symbol" w:cs="Times New Roman"/>
          <w:sz w:val="24"/>
          <w:szCs w:val="24"/>
          <w:rtl/>
          <w:lang w:bidi="ar-LB"/>
        </w:rPr>
      </w:pPr>
    </w:p>
    <w:p w14:paraId="03806245" w14:textId="2E201646" w:rsidR="00245428" w:rsidRDefault="00245428" w:rsidP="0048007B">
      <w:pPr>
        <w:jc w:val="center"/>
        <w:rPr>
          <w:rFonts w:ascii="Times New Roman" w:eastAsia="Times New Roman" w:hAnsi="Symbol" w:cs="Times New Roman"/>
          <w:sz w:val="24"/>
          <w:szCs w:val="24"/>
          <w:rtl/>
          <w:lang w:bidi="ar-LB"/>
        </w:rPr>
      </w:pPr>
    </w:p>
    <w:p w14:paraId="77D8DCAF" w14:textId="28FC1AB2" w:rsidR="00245428" w:rsidRDefault="00245428" w:rsidP="00FD4E7B">
      <w:pPr>
        <w:jc w:val="center"/>
        <w:rPr>
          <w:rFonts w:ascii="Times New Roman" w:eastAsia="Times New Roman" w:hAnsi="Symbol" w:cs="Times New Roman"/>
          <w:sz w:val="24"/>
          <w:szCs w:val="24"/>
          <w:rtl/>
        </w:rPr>
      </w:pPr>
    </w:p>
    <w:p w14:paraId="23C78713" w14:textId="636D889E" w:rsidR="00245428" w:rsidRDefault="00245428" w:rsidP="0048007B">
      <w:pPr>
        <w:jc w:val="center"/>
        <w:rPr>
          <w:rFonts w:ascii="Times New Roman" w:eastAsia="Times New Roman" w:hAnsi="Symbol" w:cs="Times New Roman"/>
          <w:sz w:val="24"/>
          <w:szCs w:val="24"/>
          <w:rtl/>
          <w:lang w:bidi="ar-LB"/>
        </w:rPr>
      </w:pPr>
    </w:p>
    <w:p w14:paraId="6121B046" w14:textId="4BF20190" w:rsidR="00245428" w:rsidRDefault="00FD4E7B" w:rsidP="0048007B">
      <w:pPr>
        <w:jc w:val="center"/>
        <w:rPr>
          <w:rFonts w:ascii="Times New Roman" w:eastAsia="Times New Roman" w:hAnsi="Symbol" w:cs="Times New Roman"/>
          <w:sz w:val="24"/>
          <w:szCs w:val="24"/>
          <w:rtl/>
          <w:lang w:bidi="ar-LB"/>
        </w:rPr>
      </w:pPr>
      <w:r>
        <w:rPr>
          <w:noProof/>
          <w:sz w:val="24"/>
          <w:szCs w:val="24"/>
          <w:lang w:val="en-US"/>
        </w:rPr>
        <w:lastRenderedPageBreak/>
        <w:drawing>
          <wp:anchor distT="0" distB="0" distL="114300" distR="114300" simplePos="0" relativeHeight="251669504" behindDoc="0" locked="0" layoutInCell="1" allowOverlap="1" wp14:anchorId="62BAFC98" wp14:editId="0AEB095B">
            <wp:simplePos x="0" y="0"/>
            <wp:positionH relativeFrom="margin">
              <wp:posOffset>-135320</wp:posOffset>
            </wp:positionH>
            <wp:positionV relativeFrom="paragraph">
              <wp:posOffset>243336</wp:posOffset>
            </wp:positionV>
            <wp:extent cx="4518932" cy="2592008"/>
            <wp:effectExtent l="38100" t="38100" r="34290" b="37465"/>
            <wp:wrapSquare wrapText="bothSides"/>
            <wp:docPr id="70234406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344062" name="Picture 702344062"/>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533597" cy="2600420"/>
                    </a:xfrm>
                    <a:prstGeom prst="rect">
                      <a:avLst/>
                    </a:prstGeom>
                    <a:ln w="22225">
                      <a:solidFill>
                        <a:schemeClr val="accent1"/>
                      </a:solidFill>
                    </a:ln>
                  </pic:spPr>
                </pic:pic>
              </a:graphicData>
            </a:graphic>
            <wp14:sizeRelH relativeFrom="margin">
              <wp14:pctWidth>0</wp14:pctWidth>
            </wp14:sizeRelH>
            <wp14:sizeRelV relativeFrom="margin">
              <wp14:pctHeight>0</wp14:pctHeight>
            </wp14:sizeRelV>
          </wp:anchor>
        </w:drawing>
      </w:r>
    </w:p>
    <w:p w14:paraId="600F2380" w14:textId="37156C8C" w:rsidR="00245428" w:rsidRDefault="00245428" w:rsidP="0048007B">
      <w:pPr>
        <w:jc w:val="center"/>
        <w:rPr>
          <w:rFonts w:ascii="Times New Roman" w:eastAsia="Times New Roman" w:hAnsi="Symbol" w:cs="Times New Roman"/>
          <w:sz w:val="24"/>
          <w:szCs w:val="24"/>
          <w:rtl/>
          <w:lang w:bidi="ar-LB"/>
        </w:rPr>
      </w:pPr>
    </w:p>
    <w:p w14:paraId="0ED3B573" w14:textId="6A998A64" w:rsidR="00245428" w:rsidRDefault="00245428" w:rsidP="0048007B">
      <w:pPr>
        <w:jc w:val="center"/>
        <w:rPr>
          <w:rFonts w:ascii="Times New Roman" w:eastAsia="Times New Roman" w:hAnsi="Symbol" w:cs="Times New Roman"/>
          <w:sz w:val="24"/>
          <w:szCs w:val="24"/>
          <w:rtl/>
          <w:lang w:bidi="ar-LB"/>
        </w:rPr>
      </w:pPr>
    </w:p>
    <w:p w14:paraId="64F3C0A2" w14:textId="02B9852F" w:rsidR="00245428" w:rsidRDefault="00245428" w:rsidP="0048007B">
      <w:pPr>
        <w:jc w:val="center"/>
        <w:rPr>
          <w:rFonts w:ascii="Times New Roman" w:eastAsia="Times New Roman" w:hAnsi="Symbol" w:cs="Times New Roman"/>
          <w:sz w:val="24"/>
          <w:szCs w:val="24"/>
          <w:rtl/>
          <w:lang w:bidi="ar-LB"/>
        </w:rPr>
      </w:pPr>
    </w:p>
    <w:p w14:paraId="37833C23" w14:textId="611DE533" w:rsidR="00245428" w:rsidRDefault="00245428" w:rsidP="0048007B">
      <w:pPr>
        <w:jc w:val="center"/>
        <w:rPr>
          <w:rFonts w:ascii="Times New Roman" w:eastAsia="Times New Roman" w:hAnsi="Symbol" w:cs="Times New Roman"/>
          <w:sz w:val="24"/>
          <w:szCs w:val="24"/>
          <w:rtl/>
          <w:lang w:bidi="ar-LB"/>
        </w:rPr>
      </w:pPr>
    </w:p>
    <w:p w14:paraId="6187A66D" w14:textId="77777777" w:rsidR="00245428" w:rsidRDefault="00245428" w:rsidP="0048007B">
      <w:pPr>
        <w:jc w:val="center"/>
        <w:rPr>
          <w:rFonts w:ascii="Times New Roman" w:eastAsia="Times New Roman" w:hAnsi="Symbol" w:cs="Times New Roman"/>
          <w:sz w:val="24"/>
          <w:szCs w:val="24"/>
          <w:rtl/>
          <w:lang w:bidi="ar-LB"/>
        </w:rPr>
      </w:pPr>
    </w:p>
    <w:p w14:paraId="61670DD1" w14:textId="74EDDAEC" w:rsidR="00245428" w:rsidRDefault="00FD4E7B" w:rsidP="0048007B">
      <w:pPr>
        <w:jc w:val="center"/>
        <w:rPr>
          <w:rFonts w:ascii="Times New Roman" w:eastAsia="Times New Roman" w:hAnsi="Symbol" w:cs="Times New Roman"/>
          <w:sz w:val="24"/>
          <w:szCs w:val="24"/>
          <w:rtl/>
          <w:lang w:bidi="ar-LB"/>
        </w:rPr>
      </w:pPr>
      <w:r>
        <w:rPr>
          <w:rFonts w:ascii="Times New Roman" w:eastAsia="Times New Roman" w:hAnsi="Symbol" w:cs="Times New Roman"/>
          <w:noProof/>
          <w:sz w:val="24"/>
          <w:szCs w:val="24"/>
          <w:rtl/>
          <w:lang w:val="ar-LB" w:bidi="ar-LB"/>
        </w:rPr>
        <mc:AlternateContent>
          <mc:Choice Requires="wps">
            <w:drawing>
              <wp:anchor distT="0" distB="0" distL="114300" distR="114300" simplePos="0" relativeHeight="251672576" behindDoc="0" locked="0" layoutInCell="1" allowOverlap="1" wp14:anchorId="03646709" wp14:editId="7CECAA0A">
                <wp:simplePos x="0" y="0"/>
                <wp:positionH relativeFrom="column">
                  <wp:posOffset>2124075</wp:posOffset>
                </wp:positionH>
                <wp:positionV relativeFrom="paragraph">
                  <wp:posOffset>144780</wp:posOffset>
                </wp:positionV>
                <wp:extent cx="45719" cy="3009900"/>
                <wp:effectExtent l="57150" t="38100" r="374015" b="133350"/>
                <wp:wrapNone/>
                <wp:docPr id="1145246348" name="מחבר: מרפקי 19"/>
                <wp:cNvGraphicFramePr/>
                <a:graphic xmlns:a="http://schemas.openxmlformats.org/drawingml/2006/main">
                  <a:graphicData uri="http://schemas.microsoft.com/office/word/2010/wordprocessingShape">
                    <wps:wsp>
                      <wps:cNvCnPr/>
                      <wps:spPr>
                        <a:xfrm>
                          <a:off x="0" y="0"/>
                          <a:ext cx="45719" cy="3009900"/>
                        </a:xfrm>
                        <a:prstGeom prst="bentConnector3">
                          <a:avLst>
                            <a:gd name="adj1" fmla="val 764805"/>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30FEA32" id="_x0000_t34" coordsize="21600,21600" o:spt="34" o:oned="t" adj="10800" path="m,l@0,0@0,21600,21600,21600e" filled="f">
                <v:stroke joinstyle="miter"/>
                <v:formulas>
                  <v:f eqn="val #0"/>
                </v:formulas>
                <v:path arrowok="t" fillok="f" o:connecttype="none"/>
                <v:handles>
                  <v:h position="#0,center"/>
                </v:handles>
                <o:lock v:ext="edit" shapetype="t"/>
              </v:shapetype>
              <v:shape id="מחבר: מרפקי 19" o:spid="_x0000_s1026" type="#_x0000_t34" style="position:absolute;margin-left:167.25pt;margin-top:11.4pt;width:3.6pt;height:237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" adj="165198" strokecolor="#4f81bd [3204]" strokeweight="2pt">
                <v:stroke endarrow="block"/>
                <v:shadow on="t" color="black" opacity="24903f" origin=",.5" offset="0,.55556mm"/>
              </v:shape>
            </w:pict>
          </mc:Fallback>
        </mc:AlternateContent>
      </w:r>
    </w:p>
    <w:p w14:paraId="4D10E2BC" w14:textId="73468F21" w:rsidR="00245428" w:rsidRDefault="00245428" w:rsidP="0048007B">
      <w:pPr>
        <w:jc w:val="center"/>
        <w:rPr>
          <w:rFonts w:ascii="Times New Roman" w:eastAsia="Times New Roman" w:hAnsi="Symbol" w:cs="Times New Roman"/>
          <w:sz w:val="24"/>
          <w:szCs w:val="24"/>
          <w:rtl/>
          <w:lang w:bidi="ar-LB"/>
        </w:rPr>
      </w:pPr>
    </w:p>
    <w:p w14:paraId="24D688F6" w14:textId="77777777" w:rsidR="00245428" w:rsidRDefault="00245428" w:rsidP="0048007B">
      <w:pPr>
        <w:jc w:val="center"/>
        <w:rPr>
          <w:rFonts w:ascii="Times New Roman" w:eastAsia="Times New Roman" w:hAnsi="Symbol" w:cs="Times New Roman"/>
          <w:sz w:val="24"/>
          <w:szCs w:val="24"/>
          <w:rtl/>
          <w:lang w:bidi="ar-LB"/>
        </w:rPr>
      </w:pPr>
    </w:p>
    <w:p w14:paraId="20B1ADC3" w14:textId="77777777" w:rsidR="00245428" w:rsidRDefault="00245428" w:rsidP="0048007B">
      <w:pPr>
        <w:jc w:val="center"/>
        <w:rPr>
          <w:rFonts w:ascii="Times New Roman" w:eastAsia="Times New Roman" w:hAnsi="Symbol" w:cs="Times New Roman"/>
          <w:sz w:val="24"/>
          <w:szCs w:val="24"/>
          <w:rtl/>
          <w:lang w:bidi="ar-LB"/>
        </w:rPr>
      </w:pPr>
    </w:p>
    <w:p w14:paraId="1E02C130" w14:textId="77777777" w:rsidR="00245428" w:rsidRDefault="00245428" w:rsidP="0048007B">
      <w:pPr>
        <w:jc w:val="center"/>
        <w:rPr>
          <w:rFonts w:ascii="Times New Roman" w:eastAsia="Times New Roman" w:hAnsi="Symbol" w:cs="Times New Roman"/>
          <w:sz w:val="24"/>
          <w:szCs w:val="24"/>
          <w:rtl/>
          <w:lang w:bidi="ar-LB"/>
        </w:rPr>
      </w:pPr>
    </w:p>
    <w:p w14:paraId="7C5E45E2" w14:textId="6D950617" w:rsidR="00245428" w:rsidRDefault="00245428" w:rsidP="0048007B">
      <w:pPr>
        <w:jc w:val="center"/>
        <w:rPr>
          <w:rFonts w:ascii="Times New Roman" w:eastAsia="Times New Roman" w:hAnsi="Symbol" w:cs="Times New Roman"/>
          <w:sz w:val="24"/>
          <w:szCs w:val="24"/>
          <w:rtl/>
          <w:lang w:bidi="ar-LB"/>
        </w:rPr>
      </w:pPr>
    </w:p>
    <w:p w14:paraId="2ADD0B84" w14:textId="77777777" w:rsidR="00245428" w:rsidRDefault="00245428" w:rsidP="0048007B">
      <w:pPr>
        <w:jc w:val="center"/>
        <w:rPr>
          <w:rFonts w:ascii="Times New Roman" w:eastAsia="Times New Roman" w:hAnsi="Symbol" w:cs="Times New Roman"/>
          <w:sz w:val="24"/>
          <w:szCs w:val="24"/>
          <w:rtl/>
          <w:lang w:bidi="ar-LB"/>
        </w:rPr>
      </w:pPr>
    </w:p>
    <w:p w14:paraId="571D7105" w14:textId="2C7EBC75" w:rsidR="00245428" w:rsidRDefault="00FD4E7B" w:rsidP="0048007B">
      <w:pPr>
        <w:jc w:val="center"/>
        <w:rPr>
          <w:rFonts w:ascii="Times New Roman" w:eastAsia="Times New Roman" w:hAnsi="Symbol" w:cs="Times New Roman"/>
          <w:sz w:val="24"/>
          <w:szCs w:val="24"/>
          <w:rtl/>
          <w:lang w:bidi="ar-LB"/>
        </w:rPr>
      </w:pPr>
      <w:r w:rsidRPr="00FB0A68">
        <w:rPr>
          <w:rFonts w:ascii="Times New Roman" w:eastAsia="Times New Roman" w:hAnsi="Symbol" w:cs="Times New Roman"/>
          <w:noProof/>
          <w:sz w:val="24"/>
          <w:szCs w:val="24"/>
          <w:lang w:bidi="ar-LB"/>
        </w:rPr>
        <mc:AlternateContent>
          <mc:Choice Requires="wps">
            <w:drawing>
              <wp:anchor distT="45720" distB="45720" distL="114300" distR="114300" simplePos="0" relativeHeight="251655166" behindDoc="0" locked="0" layoutInCell="1" allowOverlap="1" wp14:anchorId="6FFB3549" wp14:editId="3EACBAA2">
                <wp:simplePos x="0" y="0"/>
                <wp:positionH relativeFrom="margin">
                  <wp:posOffset>-574675</wp:posOffset>
                </wp:positionH>
                <wp:positionV relativeFrom="paragraph">
                  <wp:posOffset>283845</wp:posOffset>
                </wp:positionV>
                <wp:extent cx="3265907" cy="301464"/>
                <wp:effectExtent l="0" t="0" r="10795" b="22860"/>
                <wp:wrapSquare wrapText="bothSides"/>
                <wp:docPr id="11307346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65907" cy="301464"/>
                        </a:xfrm>
                        <a:prstGeom prst="rect">
                          <a:avLst/>
                        </a:prstGeom>
                        <a:solidFill>
                          <a:srgbClr val="FFFFFF"/>
                        </a:solidFill>
                        <a:ln w="9525">
                          <a:solidFill>
                            <a:schemeClr val="bg1"/>
                          </a:solidFill>
                          <a:miter lim="800000"/>
                          <a:headEnd/>
                          <a:tailEnd/>
                        </a:ln>
                      </wps:spPr>
                      <wps:txbx>
                        <w:txbxContent>
                          <w:p w14:paraId="17AF3F5F" w14:textId="3E36B043" w:rsidR="00FB0A68" w:rsidRPr="00FB0A68" w:rsidRDefault="00FB0A68">
                            <w:pPr>
                              <w:rPr>
                                <w:color w:val="FF0000"/>
                              </w:rPr>
                            </w:pPr>
                            <w:r w:rsidRPr="00FB0A68">
                              <w:rPr>
                                <w:color w:val="FF0000"/>
                                <w:rtl/>
                              </w:rPr>
                              <w:t>אפשרות להוסיף תרשים לדף המועדף בלחיצה על כוכב</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FB3549" id="_x0000_s1027" type="#_x0000_t202" style="position:absolute;left:0;text-align:left;margin-left:-45.25pt;margin-top:22.35pt;width:257.15pt;height:23.75pt;z-index:25165516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" strokecolor="white [3212]">
                <v:textbox>
                  <w:txbxContent>
                    <w:p w14:paraId="17AF3F5F" w14:textId="3E36B043" w:rsidR="00FB0A68" w:rsidRPr="00FB0A68" w:rsidRDefault="00FB0A68">
                      <w:pPr>
                        <w:rPr>
                          <w:color w:val="FF0000"/>
                        </w:rPr>
                      </w:pPr>
                      <w:r w:rsidRPr="00FB0A68">
                        <w:rPr>
                          <w:color w:val="FF0000"/>
                          <w:rtl/>
                        </w:rPr>
                        <w:t>אפשרות להוסיף תרשים לדף המועדף בלחיצה על כוכב</w:t>
                      </w:r>
                    </w:p>
                  </w:txbxContent>
                </v:textbox>
                <w10:wrap type="square" anchorx="margin"/>
              </v:shape>
            </w:pict>
          </mc:Fallback>
        </mc:AlternateContent>
      </w:r>
    </w:p>
    <w:p w14:paraId="647CD688" w14:textId="5DA0E24E" w:rsidR="00245428" w:rsidRDefault="00245428" w:rsidP="0048007B">
      <w:pPr>
        <w:jc w:val="center"/>
        <w:rPr>
          <w:rFonts w:ascii="Times New Roman" w:eastAsia="Times New Roman" w:hAnsi="Symbol" w:cs="Times New Roman"/>
          <w:sz w:val="24"/>
          <w:szCs w:val="24"/>
          <w:rtl/>
          <w:lang w:bidi="ar-LB"/>
        </w:rPr>
      </w:pPr>
    </w:p>
    <w:p w14:paraId="1FCCED79" w14:textId="1C0A4430" w:rsidR="00245428" w:rsidRDefault="00245428" w:rsidP="0048007B">
      <w:pPr>
        <w:jc w:val="center"/>
        <w:rPr>
          <w:rFonts w:ascii="Times New Roman" w:eastAsia="Times New Roman" w:hAnsi="Symbol" w:cs="Times New Roman"/>
          <w:sz w:val="24"/>
          <w:szCs w:val="24"/>
          <w:rtl/>
          <w:lang w:bidi="ar-LB"/>
        </w:rPr>
      </w:pPr>
    </w:p>
    <w:p w14:paraId="224EC1A6" w14:textId="52E08705" w:rsidR="00245428" w:rsidRDefault="00FD4E7B" w:rsidP="0048007B">
      <w:pPr>
        <w:jc w:val="center"/>
        <w:rPr>
          <w:rFonts w:ascii="Times New Roman" w:eastAsia="Times New Roman" w:hAnsi="Symbol" w:cs="Times New Roman"/>
          <w:sz w:val="24"/>
          <w:szCs w:val="24"/>
          <w:rtl/>
          <w:lang w:bidi="ar-LB"/>
        </w:rPr>
      </w:pPr>
      <w:r>
        <w:rPr>
          <w:noProof/>
          <w:sz w:val="24"/>
          <w:szCs w:val="24"/>
          <w:lang w:val="en-US"/>
        </w:rPr>
        <w:drawing>
          <wp:anchor distT="0" distB="0" distL="114300" distR="114300" simplePos="0" relativeHeight="251670528" behindDoc="0" locked="0" layoutInCell="1" allowOverlap="1" wp14:anchorId="4D2C7448" wp14:editId="75D2B1C9">
            <wp:simplePos x="0" y="0"/>
            <wp:positionH relativeFrom="margin">
              <wp:posOffset>-173355</wp:posOffset>
            </wp:positionH>
            <wp:positionV relativeFrom="paragraph">
              <wp:posOffset>67310</wp:posOffset>
            </wp:positionV>
            <wp:extent cx="4581197" cy="2633885"/>
            <wp:effectExtent l="38100" t="38100" r="29210" b="33655"/>
            <wp:wrapSquare wrapText="bothSides"/>
            <wp:docPr id="26135442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354428" name="Picture 261354428"/>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581197" cy="2633885"/>
                    </a:xfrm>
                    <a:prstGeom prst="rect">
                      <a:avLst/>
                    </a:prstGeom>
                    <a:ln w="25400">
                      <a:solidFill>
                        <a:schemeClr val="accent1"/>
                      </a:solidFill>
                    </a:ln>
                  </pic:spPr>
                </pic:pic>
              </a:graphicData>
            </a:graphic>
            <wp14:sizeRelH relativeFrom="margin">
              <wp14:pctWidth>0</wp14:pctWidth>
            </wp14:sizeRelH>
            <wp14:sizeRelV relativeFrom="margin">
              <wp14:pctHeight>0</wp14:pctHeight>
            </wp14:sizeRelV>
          </wp:anchor>
        </w:drawing>
      </w:r>
    </w:p>
    <w:p w14:paraId="037A2A5B" w14:textId="56D0E4BC" w:rsidR="00245428" w:rsidRDefault="00245428" w:rsidP="0048007B">
      <w:pPr>
        <w:jc w:val="center"/>
        <w:rPr>
          <w:rFonts w:ascii="Times New Roman" w:eastAsia="Times New Roman" w:hAnsi="Symbol" w:cs="Times New Roman"/>
          <w:sz w:val="24"/>
          <w:szCs w:val="24"/>
          <w:rtl/>
          <w:lang w:bidi="ar-LB"/>
        </w:rPr>
      </w:pPr>
    </w:p>
    <w:p w14:paraId="741942EB" w14:textId="05FCEB6E" w:rsidR="00245428" w:rsidRDefault="00245428" w:rsidP="0048007B">
      <w:pPr>
        <w:jc w:val="center"/>
        <w:rPr>
          <w:rFonts w:ascii="Times New Roman" w:eastAsia="Times New Roman" w:hAnsi="Symbol" w:cs="Times New Roman"/>
          <w:sz w:val="24"/>
          <w:szCs w:val="24"/>
          <w:rtl/>
          <w:lang w:bidi="ar-LB"/>
        </w:rPr>
      </w:pPr>
    </w:p>
    <w:p w14:paraId="2EA2059D" w14:textId="1ACDCC93" w:rsidR="00245428" w:rsidRDefault="00245428" w:rsidP="0048007B">
      <w:pPr>
        <w:jc w:val="center"/>
        <w:rPr>
          <w:rFonts w:ascii="Times New Roman" w:eastAsia="Times New Roman" w:hAnsi="Symbol" w:cs="Times New Roman"/>
          <w:sz w:val="24"/>
          <w:szCs w:val="24"/>
          <w:rtl/>
          <w:lang w:bidi="ar-LB"/>
        </w:rPr>
      </w:pPr>
    </w:p>
    <w:p w14:paraId="52A35A85" w14:textId="78B89EB5" w:rsidR="00245428" w:rsidRDefault="00245428" w:rsidP="0048007B">
      <w:pPr>
        <w:jc w:val="center"/>
        <w:rPr>
          <w:rFonts w:ascii="Times New Roman" w:eastAsia="Times New Roman" w:hAnsi="Symbol" w:cs="Times New Roman"/>
          <w:sz w:val="24"/>
          <w:szCs w:val="24"/>
          <w:rtl/>
          <w:lang w:bidi="ar-LB"/>
        </w:rPr>
      </w:pPr>
    </w:p>
    <w:p w14:paraId="7955D48C" w14:textId="2E160EA0" w:rsidR="00245428" w:rsidRDefault="00245428" w:rsidP="0048007B">
      <w:pPr>
        <w:jc w:val="center"/>
        <w:rPr>
          <w:rFonts w:ascii="Times New Roman" w:eastAsia="Times New Roman" w:hAnsi="Symbol" w:cs="Times New Roman"/>
          <w:sz w:val="24"/>
          <w:szCs w:val="24"/>
          <w:rtl/>
          <w:lang w:bidi="ar-LB"/>
        </w:rPr>
      </w:pPr>
    </w:p>
    <w:p w14:paraId="4FF5761B" w14:textId="52D87D39" w:rsidR="00245428" w:rsidRDefault="00245428" w:rsidP="0048007B">
      <w:pPr>
        <w:jc w:val="center"/>
        <w:rPr>
          <w:rFonts w:ascii="Times New Roman" w:eastAsia="Times New Roman" w:hAnsi="Symbol" w:cs="Times New Roman"/>
          <w:sz w:val="24"/>
          <w:szCs w:val="24"/>
          <w:rtl/>
          <w:lang w:bidi="ar-LB"/>
        </w:rPr>
      </w:pPr>
    </w:p>
    <w:p w14:paraId="7F8861A8" w14:textId="5D031727" w:rsidR="00245428" w:rsidRDefault="00245428" w:rsidP="0048007B">
      <w:pPr>
        <w:jc w:val="center"/>
        <w:rPr>
          <w:rFonts w:ascii="Times New Roman" w:eastAsia="Times New Roman" w:hAnsi="Symbol" w:cs="Times New Roman"/>
          <w:sz w:val="24"/>
          <w:szCs w:val="24"/>
          <w:rtl/>
          <w:lang w:bidi="ar-LB"/>
        </w:rPr>
      </w:pPr>
    </w:p>
    <w:p w14:paraId="553BFB8F" w14:textId="32495798" w:rsidR="00245428" w:rsidRDefault="00245428" w:rsidP="0048007B">
      <w:pPr>
        <w:jc w:val="center"/>
        <w:rPr>
          <w:rFonts w:ascii="Times New Roman" w:eastAsia="Times New Roman" w:hAnsi="Symbol" w:cs="Times New Roman"/>
          <w:sz w:val="24"/>
          <w:szCs w:val="24"/>
          <w:rtl/>
          <w:lang w:bidi="ar-LB"/>
        </w:rPr>
      </w:pPr>
    </w:p>
    <w:p w14:paraId="0608DB23" w14:textId="4E53614C" w:rsidR="00245428" w:rsidRDefault="00245428" w:rsidP="0048007B">
      <w:pPr>
        <w:jc w:val="center"/>
        <w:rPr>
          <w:rFonts w:ascii="Times New Roman" w:eastAsia="Times New Roman" w:hAnsi="Symbol" w:cs="Times New Roman"/>
          <w:sz w:val="24"/>
          <w:szCs w:val="24"/>
          <w:rtl/>
          <w:lang w:bidi="ar-LB"/>
        </w:rPr>
      </w:pPr>
    </w:p>
    <w:p w14:paraId="466183E3" w14:textId="28239AE9" w:rsidR="00245428" w:rsidRDefault="00245428" w:rsidP="0048007B">
      <w:pPr>
        <w:jc w:val="center"/>
        <w:rPr>
          <w:rFonts w:ascii="Times New Roman" w:eastAsia="Times New Roman" w:hAnsi="Symbol" w:cs="Times New Roman"/>
          <w:sz w:val="24"/>
          <w:szCs w:val="24"/>
          <w:rtl/>
          <w:lang w:bidi="ar-LB"/>
        </w:rPr>
      </w:pPr>
    </w:p>
    <w:p w14:paraId="6C6E4D9C" w14:textId="77777777" w:rsidR="00245428" w:rsidRDefault="00245428" w:rsidP="0048007B">
      <w:pPr>
        <w:jc w:val="center"/>
        <w:rPr>
          <w:rFonts w:ascii="Times New Roman" w:eastAsia="Times New Roman" w:hAnsi="Symbol" w:cs="Times New Roman"/>
          <w:sz w:val="24"/>
          <w:szCs w:val="24"/>
          <w:rtl/>
          <w:lang w:bidi="ar-LB"/>
        </w:rPr>
      </w:pPr>
    </w:p>
    <w:p w14:paraId="60EDC592" w14:textId="66BCA481" w:rsidR="00245428" w:rsidRDefault="00245428" w:rsidP="0048007B">
      <w:pPr>
        <w:jc w:val="center"/>
        <w:rPr>
          <w:rFonts w:ascii="Times New Roman" w:eastAsia="Times New Roman" w:hAnsi="Symbol" w:cs="Times New Roman"/>
          <w:sz w:val="24"/>
          <w:szCs w:val="24"/>
          <w:rtl/>
          <w:lang w:bidi="ar-LB"/>
        </w:rPr>
      </w:pPr>
    </w:p>
    <w:p w14:paraId="407FD1C7" w14:textId="325C93D4" w:rsidR="00245428" w:rsidRDefault="00245428" w:rsidP="0048007B">
      <w:pPr>
        <w:jc w:val="center"/>
        <w:rPr>
          <w:rFonts w:ascii="Times New Roman" w:eastAsia="Times New Roman" w:hAnsi="Symbol" w:cs="Times New Roman"/>
          <w:sz w:val="24"/>
          <w:szCs w:val="24"/>
          <w:rtl/>
          <w:lang w:bidi="ar-LB"/>
        </w:rPr>
      </w:pPr>
    </w:p>
    <w:p w14:paraId="40D9527B" w14:textId="03843859" w:rsidR="00245428" w:rsidRDefault="00FD4E7B" w:rsidP="0048007B">
      <w:pPr>
        <w:jc w:val="center"/>
        <w:rPr>
          <w:rFonts w:ascii="Times New Roman" w:eastAsia="Times New Roman" w:hAnsi="Symbol" w:cs="Times New Roman"/>
          <w:sz w:val="24"/>
          <w:szCs w:val="24"/>
          <w:rtl/>
          <w:lang w:bidi="ar-LB"/>
        </w:rPr>
      </w:pPr>
      <w:r w:rsidRPr="008C2D87">
        <w:rPr>
          <w:rFonts w:ascii="Times New Roman" w:eastAsia="Times New Roman" w:hAnsi="Symbol" w:cs="Times New Roman"/>
          <w:noProof/>
          <w:sz w:val="24"/>
          <w:szCs w:val="24"/>
          <w:lang w:bidi="ar-LB"/>
        </w:rPr>
        <mc:AlternateContent>
          <mc:Choice Requires="wps">
            <w:drawing>
              <wp:anchor distT="45720" distB="45720" distL="114300" distR="114300" simplePos="0" relativeHeight="251682816" behindDoc="0" locked="0" layoutInCell="1" allowOverlap="1" wp14:anchorId="55D9DB6B" wp14:editId="3078366F">
                <wp:simplePos x="0" y="0"/>
                <wp:positionH relativeFrom="page">
                  <wp:posOffset>394138</wp:posOffset>
                </wp:positionH>
                <wp:positionV relativeFrom="paragraph">
                  <wp:posOffset>421333</wp:posOffset>
                </wp:positionV>
                <wp:extent cx="6661785" cy="1302385"/>
                <wp:effectExtent l="0" t="0" r="24765" b="12065"/>
                <wp:wrapSquare wrapText="bothSides"/>
                <wp:docPr id="1564839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61785" cy="1302385"/>
                        </a:xfrm>
                        <a:prstGeom prst="rect">
                          <a:avLst/>
                        </a:prstGeom>
                        <a:solidFill>
                          <a:schemeClr val="bg1"/>
                        </a:solidFill>
                        <a:ln w="9525">
                          <a:solidFill>
                            <a:schemeClr val="bg1"/>
                          </a:solidFill>
                          <a:miter lim="800000"/>
                          <a:headEnd/>
                          <a:tailEnd/>
                        </a:ln>
                      </wps:spPr>
                      <wps:txbx>
                        <w:txbxContent>
                          <w:p w14:paraId="5F380C01" w14:textId="78084AE6" w:rsidR="008C2D87" w:rsidRPr="008C2D87" w:rsidRDefault="008C2D87" w:rsidP="008C2D87">
                            <w:pPr>
                              <w:bidi/>
                              <w:rPr>
                                <w:sz w:val="24"/>
                                <w:szCs w:val="24"/>
                                <w:lang w:bidi="ar-LB"/>
                              </w:rPr>
                            </w:pPr>
                            <w:r w:rsidRPr="008C2D87">
                              <w:rPr>
                                <w:sz w:val="24"/>
                                <w:szCs w:val="24"/>
                                <w:rtl/>
                              </w:rPr>
                              <w:t>לאחר הכניסה לדף, תמצא הסבר מקיף על חשמל וצריכתו. בשלב הבא, יהיה עליך לבחור את סוג הקטגוריה שאתה מעוניין לנתח. לאחר שתבחר את הקטגוריה, יוצגו לך השנים הרלוונטיות, החל מהשנה ועד השנה שנבחרה. תוכל להחליט אם להציג את 5 הנתונים הגבוהים ביותר, את 5 הנתונים הנמוכים ביותר, או את כל הנתונים יחד (הנתונים הגבוהים ביותר והנתונים הנמוכים ביותר). לאחר הבחירה, הגרפים יופיעו בהתאם לנתונים שנבחרו. תוכל לסמן גרף מועדף עליך על ידי לחיצה על אייקון הכוכב לצד הגרף. הגרפים המועדפים יוצגו בדף נפרד תחת הש</w:t>
                            </w:r>
                            <w:r w:rsidRPr="008C2D87">
                              <w:rPr>
                                <w:rFonts w:hint="cs"/>
                                <w:sz w:val="24"/>
                                <w:szCs w:val="24"/>
                                <w:rtl/>
                              </w:rPr>
                              <w:t xml:space="preserve">ם  </w:t>
                            </w:r>
                            <w:r w:rsidRPr="008C2D87">
                              <w:rPr>
                                <w:sz w:val="24"/>
                                <w:szCs w:val="24"/>
                              </w:rPr>
                              <w:t>Favourites</w:t>
                            </w:r>
                            <w:r w:rsidRPr="008C2D87">
                              <w:rPr>
                                <w:rFonts w:hint="cs"/>
                                <w:sz w:val="24"/>
                                <w:szCs w:val="24"/>
                                <w:rtl/>
                                <w:lang w:bidi="ar-LB"/>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D9DB6B" id="_x0000_s1028" type="#_x0000_t202" style="position:absolute;left:0;text-align:left;margin-left:31.05pt;margin-top:33.2pt;width:524.55pt;height:102.55pt;z-index:251682816;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" fillcolor="white [3212]" strokecolor="white [3212]">
                <v:textbox>
                  <w:txbxContent>
                    <w:p w14:paraId="5F380C01" w14:textId="78084AE6" w:rsidR="008C2D87" w:rsidRPr="008C2D87" w:rsidRDefault="008C2D87" w:rsidP="008C2D87">
                      <w:pPr>
                        <w:bidi/>
                        <w:rPr>
                          <w:sz w:val="24"/>
                          <w:szCs w:val="24"/>
                          <w:lang w:bidi="ar-LB"/>
                        </w:rPr>
                      </w:pPr>
                      <w:r w:rsidRPr="008C2D87">
                        <w:rPr>
                          <w:sz w:val="24"/>
                          <w:szCs w:val="24"/>
                          <w:rtl/>
                        </w:rPr>
                        <w:t>לאחר הכניסה לדף, תמצא הסבר מקיף על חשמל וצריכתו. בשלב הבא, יהיה עליך לבחור את סוג הקטגוריה שאתה מעוניין לנתח. לאחר שתבחר את הקטגוריה, יוצגו לך השנים הרלוונטיות, החל מהשנה ועד השנה שנבחרה. תוכל להחליט אם להציג את 5 הנתונים הגבוהים ביותר, את 5 הנתונים הנמוכים ביותר, או את כל הנתונים יחד (הנתונים הגבוהים ביותר והנתונים הנמוכים ביותר). לאחר הבחירה, הגרפים יופיעו בהתאם לנתונים שנבחרו. תוכל לסמן גרף מועדף עליך על ידי לחיצה על אייקון הכוכב לצד הגרף. הגרפים המועדפים יוצגו בדף נפרד תחת הש</w:t>
                      </w:r>
                      <w:r w:rsidRPr="008C2D87">
                        <w:rPr>
                          <w:rFonts w:hint="cs"/>
                          <w:sz w:val="24"/>
                          <w:szCs w:val="24"/>
                          <w:rtl/>
                        </w:rPr>
                        <w:t xml:space="preserve">ם  </w:t>
                      </w:r>
                      <w:r w:rsidRPr="008C2D87">
                        <w:rPr>
                          <w:sz w:val="24"/>
                          <w:szCs w:val="24"/>
                        </w:rPr>
                        <w:t>Favourites</w:t>
                      </w:r>
                      <w:r w:rsidRPr="008C2D87">
                        <w:rPr>
                          <w:rFonts w:hint="cs"/>
                          <w:sz w:val="24"/>
                          <w:szCs w:val="24"/>
                          <w:rtl/>
                          <w:lang w:bidi="ar-LB"/>
                        </w:rPr>
                        <w:t xml:space="preserve">  </w:t>
                      </w:r>
                    </w:p>
                  </w:txbxContent>
                </v:textbox>
                <w10:wrap type="square" anchorx="page"/>
              </v:shape>
            </w:pict>
          </mc:Fallback>
        </mc:AlternateContent>
      </w:r>
    </w:p>
    <w:p w14:paraId="21DE43F0" w14:textId="7CD510E7" w:rsidR="00D464AA" w:rsidRDefault="00D464AA" w:rsidP="0048007B">
      <w:pPr>
        <w:jc w:val="center"/>
        <w:rPr>
          <w:rFonts w:ascii="Times New Roman" w:eastAsia="Times New Roman" w:hAnsi="Symbol" w:cs="Times New Roman"/>
          <w:sz w:val="24"/>
          <w:szCs w:val="24"/>
          <w:lang w:bidi="ar-LB"/>
        </w:rPr>
      </w:pPr>
    </w:p>
    <w:p w14:paraId="14F65852" w14:textId="1C78395C" w:rsidR="00D464AA" w:rsidRDefault="00D464AA">
      <w:pPr>
        <w:rPr>
          <w:rFonts w:ascii="Times New Roman" w:eastAsia="Times New Roman" w:hAnsi="Symbol" w:cs="Times New Roman"/>
          <w:sz w:val="24"/>
          <w:szCs w:val="24"/>
          <w:lang w:bidi="ar-LB"/>
        </w:rPr>
      </w:pPr>
      <w:r>
        <w:rPr>
          <w:b/>
          <w:bCs/>
          <w:noProof/>
          <w:sz w:val="24"/>
          <w:szCs w:val="24"/>
          <w:u w:val="single"/>
          <w:lang w:val="en-US"/>
        </w:rPr>
        <mc:AlternateContent>
          <mc:Choice Requires="wpi">
            <w:drawing>
              <wp:anchor distT="0" distB="0" distL="114300" distR="114300" simplePos="0" relativeHeight="251714560" behindDoc="0" locked="0" layoutInCell="1" allowOverlap="1" wp14:anchorId="4B3D2ED3" wp14:editId="682A6594">
                <wp:simplePos x="0" y="0"/>
                <wp:positionH relativeFrom="column">
                  <wp:posOffset>723072</wp:posOffset>
                </wp:positionH>
                <wp:positionV relativeFrom="paragraph">
                  <wp:posOffset>24820</wp:posOffset>
                </wp:positionV>
                <wp:extent cx="572991" cy="235116"/>
                <wp:effectExtent l="57150" t="57150" r="0" b="50800"/>
                <wp:wrapNone/>
                <wp:docPr id="1148650491" name="דיו 7"/>
                <wp:cNvGraphicFramePr/>
                <a:graphic xmlns:a="http://schemas.openxmlformats.org/drawingml/2006/main">
                  <a:graphicData uri="http://schemas.microsoft.com/office/word/2010/wordprocessingInk">
                    <w14:contentPart bwMode="auto" r:id="rId34">
                      <w14:nvContentPartPr>
                        <w14:cNvContentPartPr/>
                      </w14:nvContentPartPr>
                      <w14:xfrm>
                        <a:off x="0" y="0"/>
                        <a:ext cx="572991" cy="235116"/>
                      </w14:xfrm>
                    </w14:contentPart>
                  </a:graphicData>
                </a:graphic>
                <wp14:sizeRelH relativeFrom="margin">
                  <wp14:pctWidth>0</wp14:pctWidth>
                </wp14:sizeRelH>
                <wp14:sizeRelV relativeFrom="margin">
                  <wp14:pctHeight>0</wp14:pctHeight>
                </wp14:sizeRelV>
              </wp:anchor>
            </w:drawing>
          </mc:Choice>
          <mc:Fallback>
            <w:pict>
              <v:shape w14:anchorId="0446F8E1" id="דיו 7" o:spid="_x0000_s1026" type="#_x0000_t75" style="position:absolute;margin-left:56.25pt;margin-top:1.25pt;width:46.5pt;height:19.9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">
                <v:imagedata r:id="rId35" o:title=""/>
              </v:shape>
            </w:pict>
          </mc:Fallback>
        </mc:AlternateContent>
      </w:r>
      <w:r w:rsidRPr="00D464AA">
        <w:rPr>
          <w:rFonts w:ascii="Times New Roman" w:eastAsia="Times New Roman" w:hAnsi="Symbol" w:cs="Times New Roman"/>
          <w:noProof/>
          <w:sz w:val="24"/>
          <w:szCs w:val="24"/>
          <w:lang w:bidi="ar-LB"/>
        </w:rPr>
        <w:drawing>
          <wp:anchor distT="0" distB="0" distL="114300" distR="114300" simplePos="0" relativeHeight="251704320" behindDoc="0" locked="0" layoutInCell="1" allowOverlap="1" wp14:anchorId="5534919B" wp14:editId="75AD0098">
            <wp:simplePos x="0" y="0"/>
            <wp:positionH relativeFrom="margin">
              <wp:align>right</wp:align>
            </wp:positionH>
            <wp:positionV relativeFrom="paragraph">
              <wp:posOffset>3383614</wp:posOffset>
            </wp:positionV>
            <wp:extent cx="5943600" cy="2477135"/>
            <wp:effectExtent l="0" t="0" r="0" b="0"/>
            <wp:wrapSquare wrapText="bothSides"/>
            <wp:docPr id="1700643029" name="תמונה 1" descr="תמונה שמכילה טקסט, צילום מסך, גופ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643029" name="תמונה 1" descr="תמונה שמכילה טקסט, צילום מסך, גופן&#10;&#10;התיאור נוצר באופן אוטומטי"/>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2477135"/>
                    </a:xfrm>
                    <a:prstGeom prst="rect">
                      <a:avLst/>
                    </a:prstGeom>
                  </pic:spPr>
                </pic:pic>
              </a:graphicData>
            </a:graphic>
          </wp:anchor>
        </w:drawing>
      </w:r>
      <w:r w:rsidRPr="00D464AA">
        <w:rPr>
          <w:rFonts w:ascii="Times New Roman" w:eastAsia="Times New Roman" w:hAnsi="Symbol" w:cs="Times New Roman"/>
          <w:noProof/>
          <w:sz w:val="24"/>
          <w:szCs w:val="24"/>
          <w:lang w:bidi="ar-LB"/>
        </w:rPr>
        <w:drawing>
          <wp:anchor distT="0" distB="0" distL="114300" distR="114300" simplePos="0" relativeHeight="251703296" behindDoc="0" locked="0" layoutInCell="1" allowOverlap="1" wp14:anchorId="776D4300" wp14:editId="0CD22A4A">
            <wp:simplePos x="0" y="0"/>
            <wp:positionH relativeFrom="margin">
              <wp:align>right</wp:align>
            </wp:positionH>
            <wp:positionV relativeFrom="paragraph">
              <wp:posOffset>15273</wp:posOffset>
            </wp:positionV>
            <wp:extent cx="5943600" cy="2159000"/>
            <wp:effectExtent l="0" t="0" r="0" b="0"/>
            <wp:wrapSquare wrapText="bothSides"/>
            <wp:docPr id="2025959620" name="תמונה 1" descr="תמונה שמכילה טקסט, צילום מסך, גופן, מספר&#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959620" name="תמונה 1" descr="תמונה שמכילה טקסט, צילום מסך, גופן, מספר&#10;&#10;התיאור נוצר באופן אוטומטי"/>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2159000"/>
                    </a:xfrm>
                    <a:prstGeom prst="rect">
                      <a:avLst/>
                    </a:prstGeom>
                  </pic:spPr>
                </pic:pic>
              </a:graphicData>
            </a:graphic>
          </wp:anchor>
        </w:drawing>
      </w:r>
      <w:r>
        <w:rPr>
          <w:rFonts w:ascii="Times New Roman" w:eastAsia="Times New Roman" w:hAnsi="Symbol" w:cs="Times New Roman"/>
          <w:sz w:val="24"/>
          <w:szCs w:val="24"/>
          <w:lang w:bidi="ar-LB"/>
        </w:rPr>
        <w:br w:type="page"/>
      </w:r>
      <w:r>
        <w:rPr>
          <w:rFonts w:ascii="Times New Roman" w:eastAsia="Times New Roman" w:hAnsi="Symbol" w:cs="Times New Roman"/>
          <w:noProof/>
          <w:sz w:val="24"/>
          <w:szCs w:val="24"/>
          <w:rtl/>
          <w:lang w:val="ar-LB" w:bidi="ar-LB"/>
        </w:rPr>
        <w:lastRenderedPageBreak/>
        <mc:AlternateContent>
          <mc:Choice Requires="wps">
            <w:drawing>
              <wp:anchor distT="0" distB="0" distL="114300" distR="114300" simplePos="0" relativeHeight="251708416" behindDoc="0" locked="0" layoutInCell="1" allowOverlap="1" wp14:anchorId="5988B846" wp14:editId="27D62EBC">
                <wp:simplePos x="0" y="0"/>
                <wp:positionH relativeFrom="margin">
                  <wp:posOffset>2943225</wp:posOffset>
                </wp:positionH>
                <wp:positionV relativeFrom="paragraph">
                  <wp:posOffset>1202690</wp:posOffset>
                </wp:positionV>
                <wp:extent cx="64135" cy="3438525"/>
                <wp:effectExtent l="57150" t="38100" r="488315" b="123825"/>
                <wp:wrapNone/>
                <wp:docPr id="49088721" name="מחבר: מרפקי 19"/>
                <wp:cNvGraphicFramePr/>
                <a:graphic xmlns:a="http://schemas.openxmlformats.org/drawingml/2006/main">
                  <a:graphicData uri="http://schemas.microsoft.com/office/word/2010/wordprocessingShape">
                    <wps:wsp>
                      <wps:cNvCnPr/>
                      <wps:spPr>
                        <a:xfrm>
                          <a:off x="0" y="0"/>
                          <a:ext cx="64135" cy="3438525"/>
                        </a:xfrm>
                        <a:prstGeom prst="bentConnector3">
                          <a:avLst>
                            <a:gd name="adj1" fmla="val 764805"/>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BABE88" id="מחבר: מרפקי 19" o:spid="_x0000_s1026" type="#_x0000_t34" style="position:absolute;margin-left:231.75pt;margin-top:94.7pt;width:5.05pt;height:270.75pt;z-index:251708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" adj="165198" strokecolor="#4f81bd [3204]" strokeweight="2pt">
                <v:stroke endarrow="block"/>
                <v:shadow on="t" color="black" opacity="24903f" origin=",.5" offset="0,.55556mm"/>
                <w10:wrap anchorx="margin"/>
              </v:shape>
            </w:pict>
          </mc:Fallback>
        </mc:AlternateContent>
      </w:r>
      <w:r w:rsidRPr="00D464AA">
        <w:rPr>
          <w:rFonts w:ascii="Times New Roman" w:eastAsia="Times New Roman" w:hAnsi="Symbol" w:cs="Times New Roman"/>
          <w:noProof/>
          <w:sz w:val="24"/>
          <w:szCs w:val="24"/>
          <w:lang w:bidi="ar-LB"/>
        </w:rPr>
        <w:drawing>
          <wp:anchor distT="0" distB="0" distL="114300" distR="114300" simplePos="0" relativeHeight="251706368" behindDoc="0" locked="0" layoutInCell="1" allowOverlap="1" wp14:anchorId="48450043" wp14:editId="1EDDF4A6">
            <wp:simplePos x="0" y="0"/>
            <wp:positionH relativeFrom="margin">
              <wp:align>right</wp:align>
            </wp:positionH>
            <wp:positionV relativeFrom="paragraph">
              <wp:posOffset>0</wp:posOffset>
            </wp:positionV>
            <wp:extent cx="5943600" cy="2601595"/>
            <wp:effectExtent l="0" t="0" r="0" b="8255"/>
            <wp:wrapSquare wrapText="bothSides"/>
            <wp:docPr id="505868460" name="תמונה 1" descr="תמונה שמכילה טקסט, קו, תרשים, עיצוב&#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868460" name="תמונה 1" descr="תמונה שמכילה טקסט, קו, תרשים, עיצוב&#10;&#10;התיאור נוצר באופן אוטומטי"/>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2601595"/>
                    </a:xfrm>
                    <a:prstGeom prst="rect">
                      <a:avLst/>
                    </a:prstGeom>
                  </pic:spPr>
                </pic:pic>
              </a:graphicData>
            </a:graphic>
          </wp:anchor>
        </w:drawing>
      </w:r>
      <w:r w:rsidRPr="00D464AA">
        <w:rPr>
          <w:noProof/>
        </w:rPr>
        <w:t xml:space="preserve"> </w:t>
      </w:r>
    </w:p>
    <w:p w14:paraId="5135178B" w14:textId="6CCFF0E3" w:rsidR="00D464AA" w:rsidRDefault="00D464AA" w:rsidP="0048007B">
      <w:pPr>
        <w:jc w:val="center"/>
        <w:rPr>
          <w:rFonts w:ascii="Times New Roman" w:eastAsia="Times New Roman" w:hAnsi="Symbol" w:cs="Times New Roman"/>
          <w:sz w:val="24"/>
          <w:szCs w:val="24"/>
          <w:lang w:bidi="ar-LB"/>
        </w:rPr>
      </w:pPr>
    </w:p>
    <w:p w14:paraId="51D13653" w14:textId="0059345F" w:rsidR="00D464AA" w:rsidRDefault="00D464AA">
      <w:pPr>
        <w:rPr>
          <w:rFonts w:ascii="Times New Roman" w:eastAsia="Times New Roman" w:hAnsi="Symbol" w:cs="Times New Roman"/>
          <w:sz w:val="24"/>
          <w:szCs w:val="24"/>
          <w:lang w:bidi="ar-LB"/>
        </w:rPr>
      </w:pPr>
      <w:r w:rsidRPr="00D464AA">
        <w:rPr>
          <w:rFonts w:ascii="Times New Roman" w:eastAsia="Times New Roman" w:hAnsi="Symbol" w:cs="Times New Roman"/>
          <w:noProof/>
          <w:sz w:val="24"/>
          <w:szCs w:val="24"/>
          <w:lang w:bidi="ar-LB"/>
        </w:rPr>
        <mc:AlternateContent>
          <mc:Choice Requires="wps">
            <w:drawing>
              <wp:anchor distT="45720" distB="45720" distL="114300" distR="114300" simplePos="0" relativeHeight="251712512" behindDoc="0" locked="0" layoutInCell="1" allowOverlap="1" wp14:anchorId="293AE646" wp14:editId="1D393278">
                <wp:simplePos x="0" y="0"/>
                <wp:positionH relativeFrom="page">
                  <wp:posOffset>955343</wp:posOffset>
                </wp:positionH>
                <wp:positionV relativeFrom="paragraph">
                  <wp:posOffset>3407211</wp:posOffset>
                </wp:positionV>
                <wp:extent cx="6614160" cy="1392072"/>
                <wp:effectExtent l="0" t="0" r="15240" b="17780"/>
                <wp:wrapSquare wrapText="bothSides"/>
                <wp:docPr id="4036015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4160" cy="1392072"/>
                        </a:xfrm>
                        <a:prstGeom prst="rect">
                          <a:avLst/>
                        </a:prstGeom>
                        <a:solidFill>
                          <a:srgbClr val="FFFFFF"/>
                        </a:solidFill>
                        <a:ln w="9525">
                          <a:solidFill>
                            <a:schemeClr val="bg1"/>
                          </a:solidFill>
                          <a:miter lim="800000"/>
                          <a:headEnd/>
                          <a:tailEnd/>
                        </a:ln>
                      </wps:spPr>
                      <wps:txbx>
                        <w:txbxContent>
                          <w:p w14:paraId="78BF628B" w14:textId="0B1BA41E" w:rsidR="00D464AA" w:rsidRPr="00D464AA" w:rsidRDefault="00D464AA" w:rsidP="00D464AA">
                            <w:pPr>
                              <w:bidi/>
                              <w:rPr>
                                <w:sz w:val="24"/>
                                <w:szCs w:val="24"/>
                              </w:rPr>
                            </w:pPr>
                            <w:r w:rsidRPr="00D464AA">
                              <w:rPr>
                                <w:sz w:val="24"/>
                                <w:szCs w:val="24"/>
                                <w:rtl/>
                              </w:rPr>
                              <w:t xml:space="preserve">לאחר הכניסה לדף, תמצא הסבר מקיף על גז טבעי וצריכתו. בשלב הבא, יהיה עליך לבחור את סוג הקטגוריה שאתה מעוניין לנתח. לאחר שתבחר את הקטגוריה, יוצגו לך השנים הרלוונטיות, החל מהשנה ועד השנה שנבחרה. תוכל להחליט אם להציג את 5 הנתונים הגבוהים ביותר, את 5 הנתונים הנמוכים ביותר, או את כל הנתונים יחד (הנתונים הגבוהים ביותר והנתונים הנמוכים ביותר). לאחר הבחירה, הגרפים יופיעו בהתאם לנתונים שנבחרו. תוכל לסמן גרף מועדף עליך על ידי לחיצה על אייקון הכוכב לצד הגרף. הגרפים המועדפים יוצגו בדף נפרד תחת השם </w:t>
                            </w:r>
                            <w:r w:rsidRPr="00D464AA">
                              <w:rPr>
                                <w:b/>
                                <w:bCs/>
                                <w:sz w:val="24"/>
                                <w:szCs w:val="24"/>
                              </w:rPr>
                              <w:t>Favourites</w:t>
                            </w:r>
                            <w:r w:rsidRPr="00D464AA">
                              <w:rPr>
                                <w:sz w:val="24"/>
                                <w:szCs w:val="24"/>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93AE646" id="_x0000_s1029" type="#_x0000_t202" style="position:absolute;margin-left:75.2pt;margin-top:268.3pt;width:520.8pt;height:109.6pt;z-index:251712512;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" strokecolor="white [3212]">
                <v:textbox>
                  <w:txbxContent>
                    <w:p w14:paraId="78BF628B" w14:textId="0B1BA41E" w:rsidR="00D464AA" w:rsidRPr="00D464AA" w:rsidRDefault="00D464AA" w:rsidP="00D464AA">
                      <w:pPr>
                        <w:bidi/>
                        <w:rPr>
                          <w:sz w:val="24"/>
                          <w:szCs w:val="24"/>
                        </w:rPr>
                      </w:pPr>
                      <w:r w:rsidRPr="00D464AA">
                        <w:rPr>
                          <w:sz w:val="24"/>
                          <w:szCs w:val="24"/>
                          <w:rtl/>
                        </w:rPr>
                        <w:t xml:space="preserve">לאחר הכניסה לדף, תמצא הסבר מקיף על גז טבעי וצריכתו. בשלב הבא, יהיה עליך לבחור את סוג הקטגוריה שאתה מעוניין לנתח. לאחר שתבחר את הקטגוריה, יוצגו לך השנים הרלוונטיות, החל מהשנה ועד השנה שנבחרה. תוכל להחליט אם להציג את 5 הנתונים הגבוהים ביותר, את 5 הנתונים הנמוכים ביותר, או את כל הנתונים יחד (הנתונים הגבוהים ביותר והנתונים הנמוכים ביותר). לאחר הבחירה, הגרפים יופיעו בהתאם לנתונים שנבחרו. תוכל לסמן גרף מועדף עליך על ידי לחיצה על אייקון הכוכב לצד הגרף. הגרפים המועדפים יוצגו בדף נפרד תחת השם </w:t>
                      </w:r>
                      <w:r w:rsidRPr="00D464AA">
                        <w:rPr>
                          <w:b/>
                          <w:bCs/>
                          <w:sz w:val="24"/>
                          <w:szCs w:val="24"/>
                        </w:rPr>
                        <w:t>Favourites</w:t>
                      </w:r>
                      <w:r w:rsidRPr="00D464AA">
                        <w:rPr>
                          <w:sz w:val="24"/>
                          <w:szCs w:val="24"/>
                        </w:rPr>
                        <w:t>.</w:t>
                      </w:r>
                    </w:p>
                  </w:txbxContent>
                </v:textbox>
                <w10:wrap type="square" anchorx="page"/>
              </v:shape>
            </w:pict>
          </mc:Fallback>
        </mc:AlternateContent>
      </w:r>
      <w:r w:rsidRPr="00FB0A68">
        <w:rPr>
          <w:rFonts w:ascii="Times New Roman" w:eastAsia="Times New Roman" w:hAnsi="Symbol" w:cs="Times New Roman"/>
          <w:noProof/>
          <w:sz w:val="24"/>
          <w:szCs w:val="24"/>
          <w:lang w:bidi="ar-LB"/>
        </w:rPr>
        <mc:AlternateContent>
          <mc:Choice Requires="wps">
            <w:drawing>
              <wp:anchor distT="45720" distB="45720" distL="114300" distR="114300" simplePos="0" relativeHeight="251652091" behindDoc="0" locked="0" layoutInCell="1" allowOverlap="1" wp14:anchorId="6D6B8D8A" wp14:editId="001AB585">
                <wp:simplePos x="0" y="0"/>
                <wp:positionH relativeFrom="margin">
                  <wp:posOffset>118754</wp:posOffset>
                </wp:positionH>
                <wp:positionV relativeFrom="paragraph">
                  <wp:posOffset>9269</wp:posOffset>
                </wp:positionV>
                <wp:extent cx="3265907" cy="301464"/>
                <wp:effectExtent l="0" t="0" r="10795" b="22860"/>
                <wp:wrapSquare wrapText="bothSides"/>
                <wp:docPr id="10560457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65907" cy="301464"/>
                        </a:xfrm>
                        <a:prstGeom prst="rect">
                          <a:avLst/>
                        </a:prstGeom>
                        <a:solidFill>
                          <a:srgbClr val="FFFFFF"/>
                        </a:solidFill>
                        <a:ln w="9525">
                          <a:solidFill>
                            <a:schemeClr val="bg1"/>
                          </a:solidFill>
                          <a:miter lim="800000"/>
                          <a:headEnd/>
                          <a:tailEnd/>
                        </a:ln>
                      </wps:spPr>
                      <wps:txbx>
                        <w:txbxContent>
                          <w:p w14:paraId="2DEE3B67" w14:textId="77777777" w:rsidR="00D464AA" w:rsidRPr="00FB0A68" w:rsidRDefault="00D464AA" w:rsidP="00D464AA">
                            <w:pPr>
                              <w:rPr>
                                <w:color w:val="FF0000"/>
                              </w:rPr>
                            </w:pPr>
                            <w:r w:rsidRPr="00FB0A68">
                              <w:rPr>
                                <w:color w:val="FF0000"/>
                                <w:rtl/>
                              </w:rPr>
                              <w:t>אפשרות להוסיף תרשים לדף המועדף בלחיצה על כוכב</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6B8D8A" id="_x0000_s1030" type="#_x0000_t202" style="position:absolute;margin-left:9.35pt;margin-top:.75pt;width:257.15pt;height:23.75pt;z-index:251652091;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" strokecolor="white [3212]">
                <v:textbox>
                  <w:txbxContent>
                    <w:p w14:paraId="2DEE3B67" w14:textId="77777777" w:rsidR="00D464AA" w:rsidRPr="00FB0A68" w:rsidRDefault="00D464AA" w:rsidP="00D464AA">
                      <w:pPr>
                        <w:rPr>
                          <w:color w:val="FF0000"/>
                        </w:rPr>
                      </w:pPr>
                      <w:r w:rsidRPr="00FB0A68">
                        <w:rPr>
                          <w:color w:val="FF0000"/>
                          <w:rtl/>
                        </w:rPr>
                        <w:t>אפשרות להוסיף תרשים לדף המועדף בלחיצה על כוכב</w:t>
                      </w:r>
                    </w:p>
                  </w:txbxContent>
                </v:textbox>
                <w10:wrap type="square" anchorx="margin"/>
              </v:shape>
            </w:pict>
          </mc:Fallback>
        </mc:AlternateContent>
      </w:r>
      <w:r w:rsidRPr="00D464AA">
        <w:rPr>
          <w:rFonts w:ascii="Times New Roman" w:eastAsia="Times New Roman" w:hAnsi="Symbol" w:cs="Times New Roman"/>
          <w:noProof/>
          <w:sz w:val="24"/>
          <w:szCs w:val="24"/>
          <w:lang w:bidi="ar-LB"/>
        </w:rPr>
        <w:drawing>
          <wp:anchor distT="0" distB="0" distL="114300" distR="114300" simplePos="0" relativeHeight="251705344" behindDoc="0" locked="0" layoutInCell="1" allowOverlap="1" wp14:anchorId="23473CAA" wp14:editId="3D87D407">
            <wp:simplePos x="0" y="0"/>
            <wp:positionH relativeFrom="margin">
              <wp:align>right</wp:align>
            </wp:positionH>
            <wp:positionV relativeFrom="paragraph">
              <wp:posOffset>423144</wp:posOffset>
            </wp:positionV>
            <wp:extent cx="5943600" cy="2652395"/>
            <wp:effectExtent l="0" t="0" r="0" b="0"/>
            <wp:wrapSquare wrapText="bothSides"/>
            <wp:docPr id="116145953" name="תמונה 1" descr="תמונה שמכילה טקסט, צילום מסך, קו, תוכנ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45953" name="תמונה 1" descr="תמונה שמכילה טקסט, צילום מסך, קו, תוכנה&#10;&#10;התיאור נוצר באופן אוטומטי"/>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2652395"/>
                    </a:xfrm>
                    <a:prstGeom prst="rect">
                      <a:avLst/>
                    </a:prstGeom>
                  </pic:spPr>
                </pic:pic>
              </a:graphicData>
            </a:graphic>
          </wp:anchor>
        </w:drawing>
      </w:r>
      <w:r>
        <w:rPr>
          <w:rFonts w:ascii="Times New Roman" w:eastAsia="Times New Roman" w:hAnsi="Symbol" w:cs="Times New Roman"/>
          <w:sz w:val="24"/>
          <w:szCs w:val="24"/>
          <w:lang w:bidi="ar-LB"/>
        </w:rPr>
        <w:br w:type="page"/>
      </w:r>
    </w:p>
    <w:p w14:paraId="2A329DEE" w14:textId="77777777" w:rsidR="00245428" w:rsidRDefault="00245428" w:rsidP="0048007B">
      <w:pPr>
        <w:jc w:val="center"/>
        <w:rPr>
          <w:rFonts w:ascii="Times New Roman" w:eastAsia="Times New Roman" w:hAnsi="Symbol" w:cs="Times New Roman"/>
          <w:sz w:val="24"/>
          <w:szCs w:val="24"/>
          <w:rtl/>
          <w:lang w:bidi="ar-LB"/>
        </w:rPr>
      </w:pPr>
    </w:p>
    <w:p w14:paraId="63DE07D6" w14:textId="1CC8E4AD" w:rsidR="00245428" w:rsidRDefault="001B0733" w:rsidP="0048007B">
      <w:pPr>
        <w:jc w:val="center"/>
        <w:rPr>
          <w:rFonts w:ascii="Times New Roman" w:eastAsia="Times New Roman" w:hAnsi="Symbol" w:cs="Times New Roman"/>
          <w:sz w:val="24"/>
          <w:szCs w:val="24"/>
          <w:rtl/>
          <w:lang w:bidi="ar-LB"/>
        </w:rPr>
      </w:pPr>
      <w:r>
        <w:rPr>
          <w:b/>
          <w:bCs/>
          <w:noProof/>
          <w:sz w:val="24"/>
          <w:szCs w:val="24"/>
          <w:u w:val="single"/>
          <w:lang w:val="en-US"/>
        </w:rPr>
        <mc:AlternateContent>
          <mc:Choice Requires="wpi">
            <w:drawing>
              <wp:anchor distT="0" distB="0" distL="114300" distR="114300" simplePos="0" relativeHeight="251676672" behindDoc="0" locked="0" layoutInCell="1" allowOverlap="1" wp14:anchorId="52FC8ED5" wp14:editId="1DA23DFF">
                <wp:simplePos x="0" y="0"/>
                <wp:positionH relativeFrom="column">
                  <wp:posOffset>1106170</wp:posOffset>
                </wp:positionH>
                <wp:positionV relativeFrom="paragraph">
                  <wp:posOffset>67945</wp:posOffset>
                </wp:positionV>
                <wp:extent cx="763270" cy="243840"/>
                <wp:effectExtent l="57150" t="57150" r="0" b="41910"/>
                <wp:wrapNone/>
                <wp:docPr id="145947198" name="דיו 7"/>
                <wp:cNvGraphicFramePr/>
                <a:graphic xmlns:a="http://schemas.openxmlformats.org/drawingml/2006/main">
                  <a:graphicData uri="http://schemas.microsoft.com/office/word/2010/wordprocessingInk">
                    <w14:contentPart bwMode="auto" r:id="rId40">
                      <w14:nvContentPartPr>
                        <w14:cNvContentPartPr/>
                      </w14:nvContentPartPr>
                      <w14:xfrm>
                        <a:off x="0" y="0"/>
                        <a:ext cx="763270" cy="243840"/>
                      </w14:xfrm>
                    </w14:contentPart>
                  </a:graphicData>
                </a:graphic>
                <wp14:sizeRelH relativeFrom="margin">
                  <wp14:pctWidth>0</wp14:pctWidth>
                </wp14:sizeRelH>
                <wp14:sizeRelV relativeFrom="margin">
                  <wp14:pctHeight>0</wp14:pctHeight>
                </wp14:sizeRelV>
              </wp:anchor>
            </w:drawing>
          </mc:Choice>
          <mc:Fallback>
            <w:pict>
              <v:shape w14:anchorId="7EA16FEE" id="דיו 7" o:spid="_x0000_s1026" type="#_x0000_t75" style="position:absolute;margin-left:86.4pt;margin-top:4.65pt;width:61.5pt;height:20.6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">
                <v:imagedata r:id="rId41" o:title=""/>
              </v:shape>
            </w:pict>
          </mc:Fallback>
        </mc:AlternateContent>
      </w:r>
      <w:r>
        <w:rPr>
          <w:noProof/>
          <w:sz w:val="24"/>
          <w:szCs w:val="24"/>
          <w:lang w:val="en-US"/>
        </w:rPr>
        <w:drawing>
          <wp:anchor distT="0" distB="0" distL="114300" distR="114300" simplePos="0" relativeHeight="251673600" behindDoc="0" locked="0" layoutInCell="1" allowOverlap="1" wp14:anchorId="59EF9EAB" wp14:editId="1E44395F">
            <wp:simplePos x="0" y="0"/>
            <wp:positionH relativeFrom="margin">
              <wp:align>left</wp:align>
            </wp:positionH>
            <wp:positionV relativeFrom="paragraph">
              <wp:posOffset>71521</wp:posOffset>
            </wp:positionV>
            <wp:extent cx="4986020" cy="2861945"/>
            <wp:effectExtent l="38100" t="38100" r="43180" b="33655"/>
            <wp:wrapSquare wrapText="bothSides"/>
            <wp:docPr id="119951918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519180" name="Picture 1199519180"/>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986020" cy="2861945"/>
                    </a:xfrm>
                    <a:prstGeom prst="rect">
                      <a:avLst/>
                    </a:prstGeom>
                    <a:ln w="25400">
                      <a:solidFill>
                        <a:schemeClr val="accent1"/>
                      </a:solidFill>
                    </a:ln>
                  </pic:spPr>
                </pic:pic>
              </a:graphicData>
            </a:graphic>
          </wp:anchor>
        </w:drawing>
      </w:r>
    </w:p>
    <w:p w14:paraId="381C0705" w14:textId="075BBBAC" w:rsidR="00245428" w:rsidRDefault="00245428" w:rsidP="0048007B">
      <w:pPr>
        <w:jc w:val="center"/>
        <w:rPr>
          <w:rFonts w:ascii="Times New Roman" w:eastAsia="Times New Roman" w:hAnsi="Symbol" w:cs="Times New Roman"/>
          <w:sz w:val="24"/>
          <w:szCs w:val="24"/>
          <w:rtl/>
          <w:lang w:bidi="ar-LB"/>
        </w:rPr>
      </w:pPr>
    </w:p>
    <w:p w14:paraId="691933CF" w14:textId="7A74B52A" w:rsidR="00245428" w:rsidRDefault="00245428" w:rsidP="0048007B">
      <w:pPr>
        <w:jc w:val="center"/>
        <w:rPr>
          <w:rFonts w:ascii="Times New Roman" w:eastAsia="Times New Roman" w:hAnsi="Symbol" w:cs="Times New Roman"/>
          <w:sz w:val="24"/>
          <w:szCs w:val="24"/>
          <w:rtl/>
          <w:lang w:bidi="ar-LB"/>
        </w:rPr>
      </w:pPr>
    </w:p>
    <w:p w14:paraId="083FDD6E" w14:textId="2446663D" w:rsidR="0048007B" w:rsidRDefault="0048007B" w:rsidP="0048007B">
      <w:pPr>
        <w:tabs>
          <w:tab w:val="left" w:pos="5447"/>
        </w:tabs>
        <w:jc w:val="center"/>
        <w:rPr>
          <w:sz w:val="24"/>
          <w:szCs w:val="24"/>
          <w:lang w:val="en-US"/>
        </w:rPr>
      </w:pPr>
    </w:p>
    <w:p w14:paraId="4EA89F38" w14:textId="32C4E2BF" w:rsidR="0048007B" w:rsidRDefault="0048007B" w:rsidP="0048007B">
      <w:pPr>
        <w:tabs>
          <w:tab w:val="left" w:pos="5447"/>
        </w:tabs>
        <w:jc w:val="center"/>
        <w:rPr>
          <w:sz w:val="24"/>
          <w:szCs w:val="24"/>
          <w:lang w:val="en-US"/>
        </w:rPr>
      </w:pPr>
    </w:p>
    <w:p w14:paraId="40420722" w14:textId="048EF864" w:rsidR="0048007B" w:rsidRDefault="0048007B" w:rsidP="0048007B">
      <w:pPr>
        <w:tabs>
          <w:tab w:val="left" w:pos="5447"/>
        </w:tabs>
        <w:jc w:val="center"/>
        <w:rPr>
          <w:sz w:val="24"/>
          <w:szCs w:val="24"/>
          <w:lang w:val="en-US"/>
        </w:rPr>
      </w:pPr>
    </w:p>
    <w:p w14:paraId="07F4A20D" w14:textId="37EF4560" w:rsidR="0048007B" w:rsidRDefault="0048007B" w:rsidP="0048007B">
      <w:pPr>
        <w:tabs>
          <w:tab w:val="left" w:pos="5447"/>
        </w:tabs>
        <w:jc w:val="center"/>
        <w:rPr>
          <w:sz w:val="24"/>
          <w:szCs w:val="24"/>
          <w:lang w:val="en-US"/>
        </w:rPr>
      </w:pPr>
    </w:p>
    <w:p w14:paraId="0A49977E" w14:textId="14712118" w:rsidR="0048007B" w:rsidRDefault="0048007B" w:rsidP="0048007B">
      <w:pPr>
        <w:tabs>
          <w:tab w:val="left" w:pos="5447"/>
        </w:tabs>
        <w:jc w:val="center"/>
        <w:rPr>
          <w:sz w:val="24"/>
          <w:szCs w:val="24"/>
          <w:lang w:val="en-US"/>
        </w:rPr>
      </w:pPr>
    </w:p>
    <w:p w14:paraId="39B3391C" w14:textId="5D38FE72" w:rsidR="0048007B" w:rsidRDefault="0048007B" w:rsidP="0048007B">
      <w:pPr>
        <w:tabs>
          <w:tab w:val="left" w:pos="5447"/>
        </w:tabs>
        <w:jc w:val="center"/>
        <w:rPr>
          <w:sz w:val="24"/>
          <w:szCs w:val="24"/>
          <w:lang w:val="en-US"/>
        </w:rPr>
      </w:pPr>
    </w:p>
    <w:p w14:paraId="03E00F4D" w14:textId="64C0C921" w:rsidR="0048007B" w:rsidRDefault="0048007B" w:rsidP="0048007B">
      <w:pPr>
        <w:tabs>
          <w:tab w:val="left" w:pos="5447"/>
        </w:tabs>
        <w:jc w:val="center"/>
        <w:rPr>
          <w:sz w:val="24"/>
          <w:szCs w:val="24"/>
          <w:lang w:val="en-US"/>
        </w:rPr>
      </w:pPr>
    </w:p>
    <w:p w14:paraId="2C397482" w14:textId="77777777" w:rsidR="00FB0A68" w:rsidRPr="00FB0A68" w:rsidRDefault="00FB0A68" w:rsidP="00FB0A68">
      <w:pPr>
        <w:rPr>
          <w:sz w:val="24"/>
          <w:szCs w:val="24"/>
          <w:rtl/>
          <w:lang w:val="en-US"/>
        </w:rPr>
      </w:pPr>
    </w:p>
    <w:p w14:paraId="38E8ADDE" w14:textId="75A2B617" w:rsidR="00FB0A68" w:rsidRPr="00FB0A68" w:rsidRDefault="00FB0A68" w:rsidP="00FB0A68">
      <w:pPr>
        <w:rPr>
          <w:sz w:val="24"/>
          <w:szCs w:val="24"/>
          <w:rtl/>
          <w:lang w:val="en-US"/>
        </w:rPr>
      </w:pPr>
    </w:p>
    <w:p w14:paraId="5DDF9B05" w14:textId="66CE419A" w:rsidR="00FB0A68" w:rsidRPr="00FB0A68" w:rsidRDefault="00FB0A68" w:rsidP="00FB0A68">
      <w:pPr>
        <w:rPr>
          <w:sz w:val="24"/>
          <w:szCs w:val="24"/>
          <w:rtl/>
          <w:lang w:val="en-US"/>
        </w:rPr>
      </w:pPr>
    </w:p>
    <w:p w14:paraId="63985D85" w14:textId="4DAE8ED1" w:rsidR="00FB0A68" w:rsidRPr="00FB0A68" w:rsidRDefault="00FB0A68" w:rsidP="00FB0A68">
      <w:pPr>
        <w:rPr>
          <w:sz w:val="24"/>
          <w:szCs w:val="24"/>
          <w:rtl/>
          <w:lang w:val="en-US"/>
        </w:rPr>
      </w:pPr>
    </w:p>
    <w:p w14:paraId="68094547" w14:textId="597FF51B" w:rsidR="00FB0A68" w:rsidRPr="00FB0A68" w:rsidRDefault="00FB0A68" w:rsidP="00FB0A68">
      <w:pPr>
        <w:rPr>
          <w:sz w:val="24"/>
          <w:szCs w:val="24"/>
          <w:rtl/>
          <w:lang w:val="en-US"/>
        </w:rPr>
      </w:pPr>
    </w:p>
    <w:p w14:paraId="721D46E4" w14:textId="379153B0" w:rsidR="00FB0A68" w:rsidRPr="00FB0A68" w:rsidRDefault="00FB0A68" w:rsidP="00FB0A68">
      <w:pPr>
        <w:rPr>
          <w:sz w:val="24"/>
          <w:szCs w:val="24"/>
          <w:rtl/>
          <w:lang w:val="en-US"/>
        </w:rPr>
      </w:pPr>
    </w:p>
    <w:p w14:paraId="693A10BA" w14:textId="7C27F431" w:rsidR="00FB0A68" w:rsidRPr="00FB0A68" w:rsidRDefault="001B0733" w:rsidP="00FB0A68">
      <w:pPr>
        <w:rPr>
          <w:sz w:val="24"/>
          <w:szCs w:val="24"/>
          <w:rtl/>
          <w:lang w:val="en-US"/>
        </w:rPr>
      </w:pPr>
      <w:r>
        <w:rPr>
          <w:noProof/>
          <w:sz w:val="24"/>
          <w:szCs w:val="24"/>
          <w:lang w:val="en-US"/>
        </w:rPr>
        <w:drawing>
          <wp:anchor distT="0" distB="0" distL="114300" distR="114300" simplePos="0" relativeHeight="251674624" behindDoc="0" locked="0" layoutInCell="1" allowOverlap="1" wp14:anchorId="62564DBD" wp14:editId="3A59AF2E">
            <wp:simplePos x="0" y="0"/>
            <wp:positionH relativeFrom="margin">
              <wp:posOffset>17780</wp:posOffset>
            </wp:positionH>
            <wp:positionV relativeFrom="paragraph">
              <wp:posOffset>43815</wp:posOffset>
            </wp:positionV>
            <wp:extent cx="4986020" cy="2867660"/>
            <wp:effectExtent l="38100" t="38100" r="43180" b="46990"/>
            <wp:wrapSquare wrapText="bothSides"/>
            <wp:docPr id="125454974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549741" name="Picture 125454974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986020" cy="2867660"/>
                    </a:xfrm>
                    <a:prstGeom prst="rect">
                      <a:avLst/>
                    </a:prstGeom>
                    <a:ln w="25400">
                      <a:solidFill>
                        <a:schemeClr val="accent1"/>
                      </a:solidFill>
                    </a:ln>
                  </pic:spPr>
                </pic:pic>
              </a:graphicData>
            </a:graphic>
            <wp14:sizeRelH relativeFrom="margin">
              <wp14:pctWidth>0</wp14:pctWidth>
            </wp14:sizeRelH>
            <wp14:sizeRelV relativeFrom="margin">
              <wp14:pctHeight>0</wp14:pctHeight>
            </wp14:sizeRelV>
          </wp:anchor>
        </w:drawing>
      </w:r>
    </w:p>
    <w:p w14:paraId="72036475" w14:textId="42F97049" w:rsidR="00FB0A68" w:rsidRPr="00FB0A68" w:rsidRDefault="001B0733" w:rsidP="00FB0A68">
      <w:pPr>
        <w:rPr>
          <w:sz w:val="24"/>
          <w:szCs w:val="24"/>
          <w:rtl/>
          <w:lang w:val="en-US"/>
        </w:rPr>
      </w:pPr>
      <w:r>
        <w:rPr>
          <w:b/>
          <w:bCs/>
          <w:noProof/>
          <w:sz w:val="24"/>
          <w:szCs w:val="24"/>
          <w:u w:val="single"/>
          <w:lang w:val="en-US"/>
        </w:rPr>
        <mc:AlternateContent>
          <mc:Choice Requires="wpi">
            <w:drawing>
              <wp:anchor distT="0" distB="0" distL="114300" distR="114300" simplePos="0" relativeHeight="251678720" behindDoc="0" locked="0" layoutInCell="1" allowOverlap="1" wp14:anchorId="1ECCDACC" wp14:editId="743121A5">
                <wp:simplePos x="0" y="0"/>
                <wp:positionH relativeFrom="column">
                  <wp:posOffset>2292350</wp:posOffset>
                </wp:positionH>
                <wp:positionV relativeFrom="paragraph">
                  <wp:posOffset>21931</wp:posOffset>
                </wp:positionV>
                <wp:extent cx="1023620" cy="175554"/>
                <wp:effectExtent l="57150" t="57150" r="5080" b="53340"/>
                <wp:wrapNone/>
                <wp:docPr id="1676298947" name="דיו 7"/>
                <wp:cNvGraphicFramePr/>
                <a:graphic xmlns:a="http://schemas.openxmlformats.org/drawingml/2006/main">
                  <a:graphicData uri="http://schemas.microsoft.com/office/word/2010/wordprocessingInk">
                    <w14:contentPart bwMode="auto" r:id="rId44">
                      <w14:nvContentPartPr>
                        <w14:cNvContentPartPr/>
                      </w14:nvContentPartPr>
                      <w14:xfrm>
                        <a:off x="0" y="0"/>
                        <a:ext cx="1023620" cy="175554"/>
                      </w14:xfrm>
                    </w14:contentPart>
                  </a:graphicData>
                </a:graphic>
                <wp14:sizeRelH relativeFrom="margin">
                  <wp14:pctWidth>0</wp14:pctWidth>
                </wp14:sizeRelH>
                <wp14:sizeRelV relativeFrom="margin">
                  <wp14:pctHeight>0</wp14:pctHeight>
                </wp14:sizeRelV>
              </wp:anchor>
            </w:drawing>
          </mc:Choice>
          <mc:Fallback>
            <w:pict>
              <v:shape w14:anchorId="0DBDDB91" id="דיו 7" o:spid="_x0000_s1026" type="#_x0000_t75" style="position:absolute;margin-left:179.8pt;margin-top:1.05pt;width:82pt;height:15.2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">
                <v:imagedata r:id="rId45" o:title=""/>
              </v:shape>
            </w:pict>
          </mc:Fallback>
        </mc:AlternateContent>
      </w:r>
    </w:p>
    <w:p w14:paraId="1F4E991B" w14:textId="42C02104" w:rsidR="00FB0A68" w:rsidRPr="00FB0A68" w:rsidRDefault="00FB0A68" w:rsidP="00FB0A68">
      <w:pPr>
        <w:rPr>
          <w:sz w:val="24"/>
          <w:szCs w:val="24"/>
          <w:rtl/>
          <w:lang w:val="en-US" w:bidi="ar-LB"/>
        </w:rPr>
      </w:pPr>
    </w:p>
    <w:p w14:paraId="322C03EC" w14:textId="22808AE5" w:rsidR="00FB0A68" w:rsidRPr="00FB0A68" w:rsidRDefault="00FB0A68" w:rsidP="00FB0A68">
      <w:pPr>
        <w:rPr>
          <w:sz w:val="24"/>
          <w:szCs w:val="24"/>
          <w:rtl/>
          <w:lang w:val="en-US"/>
        </w:rPr>
      </w:pPr>
    </w:p>
    <w:p w14:paraId="40D5EEC2" w14:textId="5FBF6B58" w:rsidR="00FB0A68" w:rsidRPr="00FB0A68" w:rsidRDefault="001B0733" w:rsidP="00FB0A68">
      <w:pPr>
        <w:jc w:val="center"/>
        <w:rPr>
          <w:sz w:val="24"/>
          <w:szCs w:val="24"/>
          <w:lang w:val="en-US"/>
        </w:rPr>
      </w:pPr>
      <w:r w:rsidRPr="001B0733">
        <w:rPr>
          <w:noProof/>
          <w:sz w:val="24"/>
          <w:szCs w:val="24"/>
          <w:lang w:val="en-US" w:bidi="ar-LB"/>
        </w:rPr>
        <mc:AlternateContent>
          <mc:Choice Requires="wps">
            <w:drawing>
              <wp:anchor distT="45720" distB="45720" distL="114300" distR="114300" simplePos="0" relativeHeight="251684864" behindDoc="0" locked="0" layoutInCell="1" allowOverlap="1" wp14:anchorId="001FA5F0" wp14:editId="0ECD0A82">
                <wp:simplePos x="0" y="0"/>
                <wp:positionH relativeFrom="margin">
                  <wp:align>left</wp:align>
                </wp:positionH>
                <wp:positionV relativeFrom="paragraph">
                  <wp:posOffset>2530731</wp:posOffset>
                </wp:positionV>
                <wp:extent cx="5110480" cy="1043940"/>
                <wp:effectExtent l="0" t="0" r="13970" b="22860"/>
                <wp:wrapSquare wrapText="bothSides"/>
                <wp:docPr id="9581334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10480" cy="1043940"/>
                        </a:xfrm>
                        <a:prstGeom prst="rect">
                          <a:avLst/>
                        </a:prstGeom>
                        <a:solidFill>
                          <a:srgbClr val="FFFFFF"/>
                        </a:solidFill>
                        <a:ln w="9525">
                          <a:solidFill>
                            <a:schemeClr val="bg1"/>
                          </a:solidFill>
                          <a:miter lim="800000"/>
                          <a:headEnd/>
                          <a:tailEnd/>
                        </a:ln>
                      </wps:spPr>
                      <wps:txbx>
                        <w:txbxContent>
                          <w:p w14:paraId="745723AC" w14:textId="66A19B98" w:rsidR="001B0733" w:rsidRPr="001B0733" w:rsidRDefault="001B0733" w:rsidP="001B0733">
                            <w:pPr>
                              <w:bidi/>
                              <w:rPr>
                                <w:sz w:val="24"/>
                                <w:szCs w:val="24"/>
                              </w:rPr>
                            </w:pPr>
                            <w:r w:rsidRPr="001B0733">
                              <w:rPr>
                                <w:sz w:val="24"/>
                                <w:szCs w:val="24"/>
                                <w:rtl/>
                              </w:rPr>
                              <w:t>בעת הכניסה לדף, תוכל לראות מידע על נתוני האנרגיה הבינלאומיים המוצגים בטבלה הכוללת פרטים שונים. ישנה אפשרות לסנן את המידע לפי שמות המדינות, במקרה שברצונך לראות מידע על מדינה מסוימת</w:t>
                            </w:r>
                            <w:r w:rsidRPr="001B0733">
                              <w:rPr>
                                <w:sz w:val="24"/>
                                <w:szCs w:val="24"/>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1FA5F0" id="_x0000_s1031" type="#_x0000_t202" style="position:absolute;left:0;text-align:left;margin-left:0;margin-top:199.25pt;width:402.4pt;height:82.2pt;z-index:25168486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" strokecolor="white [3212]">
                <v:textbox>
                  <w:txbxContent>
                    <w:p w14:paraId="745723AC" w14:textId="66A19B98" w:rsidR="001B0733" w:rsidRPr="001B0733" w:rsidRDefault="001B0733" w:rsidP="001B0733">
                      <w:pPr>
                        <w:bidi/>
                        <w:rPr>
                          <w:sz w:val="24"/>
                          <w:szCs w:val="24"/>
                        </w:rPr>
                      </w:pPr>
                      <w:r w:rsidRPr="001B0733">
                        <w:rPr>
                          <w:sz w:val="24"/>
                          <w:szCs w:val="24"/>
                          <w:rtl/>
                        </w:rPr>
                        <w:t>בעת הכניסה לדף, תוכל לראות מידע על נתוני האנרגיה הבינלאומיים המוצגים בטבלה הכוללת פרטים שונים. ישנה אפשרות לסנן את המידע לפי שמות המדינות, במקרה שברצונך לראות מידע על מדינה מסוימת</w:t>
                      </w:r>
                      <w:r w:rsidRPr="001B0733">
                        <w:rPr>
                          <w:sz w:val="24"/>
                          <w:szCs w:val="24"/>
                        </w:rPr>
                        <w:t>.</w:t>
                      </w:r>
                    </w:p>
                  </w:txbxContent>
                </v:textbox>
                <w10:wrap type="square" anchorx="margin"/>
              </v:shape>
            </w:pict>
          </mc:Fallback>
        </mc:AlternateContent>
      </w:r>
    </w:p>
    <w:p w14:paraId="30CB568A" w14:textId="0B48728C" w:rsidR="0048007B" w:rsidRDefault="001B0733" w:rsidP="0048007B">
      <w:pPr>
        <w:tabs>
          <w:tab w:val="left" w:pos="5447"/>
        </w:tabs>
        <w:jc w:val="center"/>
        <w:rPr>
          <w:sz w:val="24"/>
          <w:szCs w:val="24"/>
          <w:lang w:val="en-US"/>
        </w:rPr>
      </w:pPr>
      <w:r>
        <w:rPr>
          <w:rFonts w:ascii="Times New Roman" w:eastAsia="Times New Roman" w:hAnsi="Symbol" w:cs="Times New Roman"/>
          <w:noProof/>
          <w:sz w:val="24"/>
          <w:szCs w:val="24"/>
          <w:rtl/>
          <w:lang w:val="ar-LB" w:bidi="ar-LB"/>
        </w:rPr>
        <w:lastRenderedPageBreak/>
        <mc:AlternateContent>
          <mc:Choice Requires="wps">
            <w:drawing>
              <wp:anchor distT="0" distB="0" distL="114300" distR="114300" simplePos="0" relativeHeight="251691008" behindDoc="0" locked="0" layoutInCell="1" allowOverlap="1" wp14:anchorId="71812F10" wp14:editId="33F0140B">
                <wp:simplePos x="0" y="0"/>
                <wp:positionH relativeFrom="column">
                  <wp:posOffset>3052598</wp:posOffset>
                </wp:positionH>
                <wp:positionV relativeFrom="paragraph">
                  <wp:posOffset>1217141</wp:posOffset>
                </wp:positionV>
                <wp:extent cx="45719" cy="4817679"/>
                <wp:effectExtent l="57150" t="38100" r="1383665" b="135890"/>
                <wp:wrapNone/>
                <wp:docPr id="847689709" name="מחבר: מרפקי 19"/>
                <wp:cNvGraphicFramePr/>
                <a:graphic xmlns:a="http://schemas.openxmlformats.org/drawingml/2006/main">
                  <a:graphicData uri="http://schemas.microsoft.com/office/word/2010/wordprocessingShape">
                    <wps:wsp>
                      <wps:cNvCnPr/>
                      <wps:spPr>
                        <a:xfrm>
                          <a:off x="0" y="0"/>
                          <a:ext cx="45719" cy="4817679"/>
                        </a:xfrm>
                        <a:prstGeom prst="bentConnector3">
                          <a:avLst>
                            <a:gd name="adj1" fmla="val 3030110"/>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332C85" id="מחבר: מרפקי 19" o:spid="_x0000_s1026" type="#_x0000_t34" style="position:absolute;margin-left:240.35pt;margin-top:95.85pt;width:3.6pt;height:379.3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" adj="654504" strokecolor="#4f81bd [3204]" strokeweight="2pt">
                <v:stroke endarrow="block"/>
                <v:shadow on="t" color="black" opacity="24903f" origin=",.5" offset="0,.55556mm"/>
              </v:shape>
            </w:pict>
          </mc:Fallback>
        </mc:AlternateContent>
      </w:r>
      <w:r w:rsidR="00FB0A68">
        <w:rPr>
          <w:b/>
          <w:bCs/>
          <w:noProof/>
          <w:sz w:val="24"/>
          <w:szCs w:val="24"/>
          <w:u w:val="single"/>
          <w:lang w:val="en-US"/>
        </w:rPr>
        <mc:AlternateContent>
          <mc:Choice Requires="wpi">
            <w:drawing>
              <wp:anchor distT="0" distB="0" distL="114300" distR="114300" simplePos="0" relativeHeight="251680768" behindDoc="0" locked="0" layoutInCell="1" allowOverlap="1" wp14:anchorId="18B4E62E" wp14:editId="1BE4B81F">
                <wp:simplePos x="0" y="0"/>
                <wp:positionH relativeFrom="column">
                  <wp:posOffset>2164080</wp:posOffset>
                </wp:positionH>
                <wp:positionV relativeFrom="paragraph">
                  <wp:posOffset>49530</wp:posOffset>
                </wp:positionV>
                <wp:extent cx="561867" cy="191315"/>
                <wp:effectExtent l="57150" t="38100" r="10160" b="56515"/>
                <wp:wrapNone/>
                <wp:docPr id="1639579129" name="דיו 7"/>
                <wp:cNvGraphicFramePr/>
                <a:graphic xmlns:a="http://schemas.openxmlformats.org/drawingml/2006/main">
                  <a:graphicData uri="http://schemas.microsoft.com/office/word/2010/wordprocessingInk">
                    <w14:contentPart bwMode="auto" r:id="rId46">
                      <w14:nvContentPartPr>
                        <w14:cNvContentPartPr/>
                      </w14:nvContentPartPr>
                      <w14:xfrm>
                        <a:off x="0" y="0"/>
                        <a:ext cx="561867" cy="191315"/>
                      </w14:xfrm>
                    </w14:contentPart>
                  </a:graphicData>
                </a:graphic>
                <wp14:sizeRelH relativeFrom="margin">
                  <wp14:pctWidth>0</wp14:pctWidth>
                </wp14:sizeRelH>
                <wp14:sizeRelV relativeFrom="margin">
                  <wp14:pctHeight>0</wp14:pctHeight>
                </wp14:sizeRelV>
              </wp:anchor>
            </w:drawing>
          </mc:Choice>
          <mc:Fallback>
            <w:pict>
              <v:shape w14:anchorId="13056C4D" id="דיו 7" o:spid="_x0000_s1026" type="#_x0000_t75" style="position:absolute;margin-left:169.7pt;margin-top:3.2pt;width:45.7pt;height:16.4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">
                <v:imagedata r:id="rId47" o:title=""/>
              </v:shape>
            </w:pict>
          </mc:Fallback>
        </mc:AlternateContent>
      </w:r>
      <w:r w:rsidR="0048007B">
        <w:rPr>
          <w:noProof/>
          <w:sz w:val="24"/>
          <w:szCs w:val="24"/>
          <w:lang w:val="en-US"/>
        </w:rPr>
        <w:drawing>
          <wp:inline distT="0" distB="0" distL="0" distR="0" wp14:anchorId="041418C3" wp14:editId="18611C2C">
            <wp:extent cx="5943600" cy="3418840"/>
            <wp:effectExtent l="25400" t="25400" r="25400" b="22860"/>
            <wp:docPr id="57571301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713011" name="Picture 57571301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3418840"/>
                    </a:xfrm>
                    <a:prstGeom prst="rect">
                      <a:avLst/>
                    </a:prstGeom>
                    <a:ln w="25400">
                      <a:solidFill>
                        <a:schemeClr val="accent1"/>
                      </a:solidFill>
                    </a:ln>
                  </pic:spPr>
                </pic:pic>
              </a:graphicData>
            </a:graphic>
          </wp:inline>
        </w:drawing>
      </w:r>
    </w:p>
    <w:p w14:paraId="7134E417" w14:textId="0016F2B7" w:rsidR="0048007B" w:rsidRDefault="0048007B" w:rsidP="0048007B">
      <w:pPr>
        <w:tabs>
          <w:tab w:val="left" w:pos="5447"/>
        </w:tabs>
        <w:jc w:val="center"/>
        <w:rPr>
          <w:sz w:val="24"/>
          <w:szCs w:val="24"/>
          <w:lang w:val="en-US"/>
        </w:rPr>
      </w:pPr>
    </w:p>
    <w:p w14:paraId="3F1AC31D" w14:textId="768751A5" w:rsidR="0048007B" w:rsidRDefault="008F6889" w:rsidP="0048007B">
      <w:pPr>
        <w:tabs>
          <w:tab w:val="left" w:pos="5447"/>
        </w:tabs>
        <w:jc w:val="center"/>
        <w:rPr>
          <w:sz w:val="24"/>
          <w:szCs w:val="24"/>
          <w:lang w:val="en-US"/>
        </w:rPr>
      </w:pPr>
      <w:r w:rsidRPr="001B0733">
        <w:rPr>
          <w:noProof/>
          <w:sz w:val="24"/>
          <w:szCs w:val="24"/>
          <w:lang w:val="en-US"/>
        </w:rPr>
        <mc:AlternateContent>
          <mc:Choice Requires="wps">
            <w:drawing>
              <wp:anchor distT="45720" distB="45720" distL="114300" distR="114300" simplePos="0" relativeHeight="251653116" behindDoc="0" locked="0" layoutInCell="1" allowOverlap="1" wp14:anchorId="40542DBD" wp14:editId="5093518F">
                <wp:simplePos x="0" y="0"/>
                <wp:positionH relativeFrom="column">
                  <wp:posOffset>3557861</wp:posOffset>
                </wp:positionH>
                <wp:positionV relativeFrom="paragraph">
                  <wp:posOffset>94308</wp:posOffset>
                </wp:positionV>
                <wp:extent cx="1200150" cy="342900"/>
                <wp:effectExtent l="0" t="0" r="19050" b="19050"/>
                <wp:wrapSquare wrapText="bothSides"/>
                <wp:docPr id="183029166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0150" cy="342900"/>
                        </a:xfrm>
                        <a:prstGeom prst="rect">
                          <a:avLst/>
                        </a:prstGeom>
                        <a:solidFill>
                          <a:srgbClr val="FFFFFF"/>
                        </a:solidFill>
                        <a:ln w="9525">
                          <a:solidFill>
                            <a:schemeClr val="bg1"/>
                          </a:solidFill>
                          <a:miter lim="800000"/>
                          <a:headEnd/>
                          <a:tailEnd/>
                        </a:ln>
                      </wps:spPr>
                      <wps:txbx>
                        <w:txbxContent>
                          <w:p w14:paraId="4E80D0D1" w14:textId="77777777" w:rsidR="008F6889" w:rsidRPr="001B0733" w:rsidRDefault="008F6889" w:rsidP="008F6889">
                            <w:pPr>
                              <w:rPr>
                                <w:color w:val="FF0000"/>
                              </w:rPr>
                            </w:pPr>
                            <w:r w:rsidRPr="001B0733">
                              <w:rPr>
                                <w:color w:val="FF0000"/>
                                <w:rtl/>
                              </w:rPr>
                              <w:t>הסרת נתונים</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542DBD" id="_x0000_s1032" type="#_x0000_t202" style="position:absolute;left:0;text-align:left;margin-left:280.15pt;margin-top:7.45pt;width:94.5pt;height:27pt;z-index:2516531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" strokecolor="white [3212]">
                <v:textbox>
                  <w:txbxContent>
                    <w:p w14:paraId="4E80D0D1" w14:textId="77777777" w:rsidR="008F6889" w:rsidRPr="001B0733" w:rsidRDefault="008F6889" w:rsidP="008F6889">
                      <w:pPr>
                        <w:rPr>
                          <w:color w:val="FF0000"/>
                        </w:rPr>
                      </w:pPr>
                      <w:r w:rsidRPr="001B0733">
                        <w:rPr>
                          <w:color w:val="FF0000"/>
                          <w:rtl/>
                        </w:rPr>
                        <w:t>הסרת נתונים</w:t>
                      </w:r>
                    </w:p>
                  </w:txbxContent>
                </v:textbox>
                <w10:wrap type="square"/>
              </v:shape>
            </w:pict>
          </mc:Fallback>
        </mc:AlternateContent>
      </w:r>
    </w:p>
    <w:p w14:paraId="486D1D4C" w14:textId="1358B712" w:rsidR="0048007B" w:rsidRDefault="0048007B" w:rsidP="0048007B">
      <w:pPr>
        <w:tabs>
          <w:tab w:val="left" w:pos="5447"/>
        </w:tabs>
        <w:jc w:val="center"/>
        <w:rPr>
          <w:sz w:val="24"/>
          <w:szCs w:val="24"/>
          <w:rtl/>
          <w:lang w:val="en-US" w:bidi="ar-LB"/>
        </w:rPr>
      </w:pPr>
    </w:p>
    <w:p w14:paraId="1BA76010" w14:textId="0B69F667" w:rsidR="0048007B" w:rsidRDefault="008F6889" w:rsidP="0048007B">
      <w:pPr>
        <w:tabs>
          <w:tab w:val="left" w:pos="5447"/>
        </w:tabs>
        <w:jc w:val="center"/>
        <w:rPr>
          <w:sz w:val="24"/>
          <w:szCs w:val="24"/>
          <w:lang w:val="en-US"/>
        </w:rPr>
      </w:pPr>
      <w:r w:rsidRPr="001B0733">
        <w:rPr>
          <w:noProof/>
          <w:sz w:val="24"/>
          <w:szCs w:val="24"/>
          <w:lang w:val="en-US"/>
        </w:rPr>
        <w:drawing>
          <wp:anchor distT="0" distB="0" distL="114300" distR="114300" simplePos="0" relativeHeight="251688960" behindDoc="0" locked="0" layoutInCell="1" allowOverlap="1" wp14:anchorId="3FB82056" wp14:editId="4A9D3A4B">
            <wp:simplePos x="0" y="0"/>
            <wp:positionH relativeFrom="margin">
              <wp:align>right</wp:align>
            </wp:positionH>
            <wp:positionV relativeFrom="paragraph">
              <wp:posOffset>325863</wp:posOffset>
            </wp:positionV>
            <wp:extent cx="5943600" cy="2042160"/>
            <wp:effectExtent l="0" t="0" r="0" b="0"/>
            <wp:wrapSquare wrapText="bothSides"/>
            <wp:docPr id="1475346622"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346622"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2042160"/>
                    </a:xfrm>
                    <a:prstGeom prst="rect">
                      <a:avLst/>
                    </a:prstGeom>
                  </pic:spPr>
                </pic:pic>
              </a:graphicData>
            </a:graphic>
            <wp14:sizeRelH relativeFrom="margin">
              <wp14:pctWidth>0</wp14:pctWidth>
            </wp14:sizeRelH>
            <wp14:sizeRelV relativeFrom="margin">
              <wp14:pctHeight>0</wp14:pctHeight>
            </wp14:sizeRelV>
          </wp:anchor>
        </w:drawing>
      </w:r>
    </w:p>
    <w:p w14:paraId="1612D7DE" w14:textId="4C7BEEC1" w:rsidR="0048007B" w:rsidRDefault="0048007B" w:rsidP="0048007B">
      <w:pPr>
        <w:tabs>
          <w:tab w:val="left" w:pos="5447"/>
        </w:tabs>
        <w:jc w:val="center"/>
        <w:rPr>
          <w:sz w:val="24"/>
          <w:szCs w:val="24"/>
          <w:lang w:val="en-US"/>
        </w:rPr>
      </w:pPr>
    </w:p>
    <w:p w14:paraId="53B42DB3" w14:textId="44006E76" w:rsidR="0048007B" w:rsidRDefault="008F6889" w:rsidP="0048007B">
      <w:pPr>
        <w:tabs>
          <w:tab w:val="left" w:pos="5447"/>
        </w:tabs>
        <w:jc w:val="center"/>
        <w:rPr>
          <w:sz w:val="24"/>
          <w:szCs w:val="24"/>
          <w:lang w:val="en-US"/>
        </w:rPr>
      </w:pPr>
      <w:r w:rsidRPr="001B0733">
        <w:rPr>
          <w:noProof/>
          <w:sz w:val="24"/>
          <w:szCs w:val="24"/>
          <w:lang w:val="en-US"/>
        </w:rPr>
        <mc:AlternateContent>
          <mc:Choice Requires="wps">
            <w:drawing>
              <wp:anchor distT="45720" distB="45720" distL="114300" distR="114300" simplePos="0" relativeHeight="251687936" behindDoc="0" locked="0" layoutInCell="1" allowOverlap="1" wp14:anchorId="2FD5CE93" wp14:editId="6B18C9F5">
                <wp:simplePos x="0" y="0"/>
                <wp:positionH relativeFrom="margin">
                  <wp:align>left</wp:align>
                </wp:positionH>
                <wp:positionV relativeFrom="paragraph">
                  <wp:posOffset>456919</wp:posOffset>
                </wp:positionV>
                <wp:extent cx="5608955" cy="709295"/>
                <wp:effectExtent l="0" t="0" r="10795" b="14605"/>
                <wp:wrapSquare wrapText="bothSides"/>
                <wp:docPr id="9688688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8955" cy="709295"/>
                        </a:xfrm>
                        <a:prstGeom prst="rect">
                          <a:avLst/>
                        </a:prstGeom>
                        <a:solidFill>
                          <a:srgbClr val="FFFFFF"/>
                        </a:solidFill>
                        <a:ln w="9525">
                          <a:solidFill>
                            <a:schemeClr val="bg1"/>
                          </a:solidFill>
                          <a:miter lim="800000"/>
                          <a:headEnd/>
                          <a:tailEnd/>
                        </a:ln>
                      </wps:spPr>
                      <wps:txbx>
                        <w:txbxContent>
                          <w:p w14:paraId="460B6A4D" w14:textId="77777777" w:rsidR="001B0733" w:rsidRDefault="001B0733" w:rsidP="001B0733">
                            <w:pPr>
                              <w:bidi/>
                              <w:rPr>
                                <w:sz w:val="24"/>
                                <w:szCs w:val="24"/>
                                <w:rtl/>
                                <w:lang w:bidi="ar-LB"/>
                              </w:rPr>
                            </w:pPr>
                            <w:r w:rsidRPr="001B0733">
                              <w:rPr>
                                <w:sz w:val="24"/>
                                <w:szCs w:val="24"/>
                                <w:rtl/>
                              </w:rPr>
                              <w:t>במקטע זה, יוצגו הנתונים שסימנת כ"מועדפים".</w:t>
                            </w:r>
                          </w:p>
                          <w:p w14:paraId="69C9A90D" w14:textId="3ED68079" w:rsidR="001B0733" w:rsidRPr="001B0733" w:rsidRDefault="001B0733" w:rsidP="001B0733">
                            <w:pPr>
                              <w:bidi/>
                              <w:rPr>
                                <w:sz w:val="24"/>
                                <w:szCs w:val="24"/>
                              </w:rPr>
                            </w:pPr>
                            <w:r w:rsidRPr="001B0733">
                              <w:rPr>
                                <w:sz w:val="24"/>
                                <w:szCs w:val="24"/>
                                <w:rtl/>
                              </w:rPr>
                              <w:t xml:space="preserve"> בנוסף, תהיה לך אפשרות להסיר נתונים אלה מרשימת המועדפים על ידי לחיצה על אייקון ה-“-“ הממוקם ליד כל גרף</w:t>
                            </w:r>
                            <w:r w:rsidRPr="001B0733">
                              <w:rPr>
                                <w:sz w:val="24"/>
                                <w:szCs w:val="24"/>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D5CE93" id="_x0000_s1033" type="#_x0000_t202" style="position:absolute;left:0;text-align:left;margin-left:0;margin-top:36pt;width:441.65pt;height:55.85pt;z-index:25168793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" strokecolor="white [3212]">
                <v:textbox>
                  <w:txbxContent>
                    <w:p w14:paraId="460B6A4D" w14:textId="77777777" w:rsidR="001B0733" w:rsidRDefault="001B0733" w:rsidP="001B0733">
                      <w:pPr>
                        <w:bidi/>
                        <w:rPr>
                          <w:sz w:val="24"/>
                          <w:szCs w:val="24"/>
                          <w:rtl/>
                          <w:lang w:bidi="ar-LB"/>
                        </w:rPr>
                      </w:pPr>
                      <w:r w:rsidRPr="001B0733">
                        <w:rPr>
                          <w:sz w:val="24"/>
                          <w:szCs w:val="24"/>
                          <w:rtl/>
                        </w:rPr>
                        <w:t>במקטע זה, יוצגו הנתונים שסימנת כ"מועדפים".</w:t>
                      </w:r>
                    </w:p>
                    <w:p w14:paraId="69C9A90D" w14:textId="3ED68079" w:rsidR="001B0733" w:rsidRPr="001B0733" w:rsidRDefault="001B0733" w:rsidP="001B0733">
                      <w:pPr>
                        <w:bidi/>
                        <w:rPr>
                          <w:sz w:val="24"/>
                          <w:szCs w:val="24"/>
                        </w:rPr>
                      </w:pPr>
                      <w:r w:rsidRPr="001B0733">
                        <w:rPr>
                          <w:sz w:val="24"/>
                          <w:szCs w:val="24"/>
                          <w:rtl/>
                        </w:rPr>
                        <w:t xml:space="preserve"> בנוסף, תהיה לך אפשרות להסיר נתונים אלה מרשימת המועדפים על ידי לחיצה על אייקון ה-“-“ הממוקם ליד כל גרף</w:t>
                      </w:r>
                      <w:r w:rsidRPr="001B0733">
                        <w:rPr>
                          <w:sz w:val="24"/>
                          <w:szCs w:val="24"/>
                        </w:rPr>
                        <w:t>.</w:t>
                      </w:r>
                    </w:p>
                  </w:txbxContent>
                </v:textbox>
                <w10:wrap type="square" anchorx="margin"/>
              </v:shape>
            </w:pict>
          </mc:Fallback>
        </mc:AlternateContent>
      </w:r>
    </w:p>
    <w:p w14:paraId="2E795FA5" w14:textId="26FA5E1F" w:rsidR="0048007B" w:rsidRDefault="0048007B" w:rsidP="0048007B">
      <w:pPr>
        <w:tabs>
          <w:tab w:val="left" w:pos="5447"/>
        </w:tabs>
        <w:jc w:val="center"/>
        <w:rPr>
          <w:sz w:val="24"/>
          <w:szCs w:val="24"/>
          <w:lang w:val="en-US"/>
        </w:rPr>
      </w:pPr>
    </w:p>
    <w:p w14:paraId="759BB2F7" w14:textId="0E4C96C6" w:rsidR="0048007B" w:rsidRDefault="00FC58F9" w:rsidP="0048007B">
      <w:pPr>
        <w:tabs>
          <w:tab w:val="left" w:pos="5447"/>
        </w:tabs>
        <w:jc w:val="center"/>
        <w:rPr>
          <w:sz w:val="24"/>
          <w:szCs w:val="24"/>
          <w:lang w:val="en-US"/>
        </w:rPr>
      </w:pPr>
      <w:r>
        <w:rPr>
          <w:b/>
          <w:bCs/>
          <w:noProof/>
          <w:sz w:val="24"/>
          <w:szCs w:val="24"/>
          <w:u w:val="single"/>
          <w:lang w:val="en-US"/>
        </w:rPr>
        <w:lastRenderedPageBreak/>
        <mc:AlternateContent>
          <mc:Choice Requires="wpi">
            <w:drawing>
              <wp:anchor distT="0" distB="0" distL="114300" distR="114300" simplePos="0" relativeHeight="251695104" behindDoc="0" locked="0" layoutInCell="1" allowOverlap="1" wp14:anchorId="10F6AABA" wp14:editId="1FEE2814">
                <wp:simplePos x="0" y="0"/>
                <wp:positionH relativeFrom="column">
                  <wp:posOffset>2750820</wp:posOffset>
                </wp:positionH>
                <wp:positionV relativeFrom="paragraph">
                  <wp:posOffset>125730</wp:posOffset>
                </wp:positionV>
                <wp:extent cx="493312" cy="192377"/>
                <wp:effectExtent l="57150" t="57150" r="2540" b="55880"/>
                <wp:wrapNone/>
                <wp:docPr id="249312588" name="דיו 7"/>
                <wp:cNvGraphicFramePr/>
                <a:graphic xmlns:a="http://schemas.openxmlformats.org/drawingml/2006/main">
                  <a:graphicData uri="http://schemas.microsoft.com/office/word/2010/wordprocessingInk">
                    <w14:contentPart bwMode="auto" r:id="rId50">
                      <w14:nvContentPartPr>
                        <w14:cNvContentPartPr/>
                      </w14:nvContentPartPr>
                      <w14:xfrm>
                        <a:off x="0" y="0"/>
                        <a:ext cx="493312" cy="192377"/>
                      </w14:xfrm>
                    </w14:contentPart>
                  </a:graphicData>
                </a:graphic>
                <wp14:sizeRelH relativeFrom="margin">
                  <wp14:pctWidth>0</wp14:pctWidth>
                </wp14:sizeRelH>
                <wp14:sizeRelV relativeFrom="margin">
                  <wp14:pctHeight>0</wp14:pctHeight>
                </wp14:sizeRelV>
              </wp:anchor>
            </w:drawing>
          </mc:Choice>
          <mc:Fallback>
            <w:pict>
              <v:shape w14:anchorId="5D249D9D" id="דיו 7" o:spid="_x0000_s1026" type="#_x0000_t75" style="position:absolute;margin-left:215.9pt;margin-top:9.2pt;width:40.3pt;height:16.6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">
                <v:imagedata r:id="rId51" o:title=""/>
              </v:shape>
            </w:pict>
          </mc:Fallback>
        </mc:AlternateContent>
      </w:r>
      <w:r>
        <w:rPr>
          <w:noProof/>
          <w:sz w:val="24"/>
          <w:szCs w:val="24"/>
          <w:lang w:val="en-US"/>
        </w:rPr>
        <mc:AlternateContent>
          <mc:Choice Requires="wpg">
            <w:drawing>
              <wp:anchor distT="0" distB="0" distL="114300" distR="114300" simplePos="0" relativeHeight="251693056" behindDoc="0" locked="0" layoutInCell="1" allowOverlap="1" wp14:anchorId="449A776E" wp14:editId="534A9CE5">
                <wp:simplePos x="0" y="0"/>
                <wp:positionH relativeFrom="column">
                  <wp:posOffset>133350</wp:posOffset>
                </wp:positionH>
                <wp:positionV relativeFrom="paragraph">
                  <wp:posOffset>116840</wp:posOffset>
                </wp:positionV>
                <wp:extent cx="5943600" cy="5961380"/>
                <wp:effectExtent l="133350" t="114300" r="133350" b="172720"/>
                <wp:wrapSquare wrapText="bothSides"/>
                <wp:docPr id="642975168" name="קבוצה 21"/>
                <wp:cNvGraphicFramePr/>
                <a:graphic xmlns:a="http://schemas.openxmlformats.org/drawingml/2006/main">
                  <a:graphicData uri="http://schemas.microsoft.com/office/word/2010/wordprocessingGroup">
                    <wpg:wgp>
                      <wpg:cNvGrpSpPr/>
                      <wpg:grpSpPr>
                        <a:xfrm>
                          <a:off x="0" y="0"/>
                          <a:ext cx="5943600" cy="5961380"/>
                          <a:chOff x="0" y="0"/>
                          <a:chExt cx="5943600" cy="5961380"/>
                        </a:xfrm>
                      </wpg:grpSpPr>
                      <pic:pic xmlns:pic="http://schemas.openxmlformats.org/drawingml/2006/picture">
                        <pic:nvPicPr>
                          <pic:cNvPr id="892445974" name="Picture 22"/>
                          <pic:cNvPicPr>
                            <a:picLocks noChangeAspect="1"/>
                          </pic:cNvPicPr>
                        </pic:nvPicPr>
                        <pic:blipFill rotWithShape="1">
                          <a:blip r:embed="rId52" cstate="print">
                            <a:extLst>
                              <a:ext uri="{28A0092B-C50C-407E-A947-70E740481C1C}">
                                <a14:useLocalDpi xmlns:a14="http://schemas.microsoft.com/office/drawing/2010/main" val="0"/>
                              </a:ext>
                            </a:extLst>
                          </a:blip>
                          <a:srcRect t="11021"/>
                          <a:stretch/>
                        </pic:blipFill>
                        <pic:spPr bwMode="auto">
                          <a:xfrm>
                            <a:off x="0" y="2962275"/>
                            <a:ext cx="5943600" cy="29991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pic:pic xmlns:pic="http://schemas.openxmlformats.org/drawingml/2006/picture">
                        <pic:nvPicPr>
                          <pic:cNvPr id="347906881" name="Picture 21"/>
                          <pic:cNvPicPr>
                            <a:picLocks noChangeAspect="1"/>
                          </pic:cNvPicPr>
                        </pic:nvPicPr>
                        <pic:blipFill rotWithShape="1">
                          <a:blip r:embed="rId53" cstate="print">
                            <a:extLst>
                              <a:ext uri="{28A0092B-C50C-407E-A947-70E740481C1C}">
                                <a14:useLocalDpi xmlns:a14="http://schemas.microsoft.com/office/drawing/2010/main" val="0"/>
                              </a:ext>
                            </a:extLst>
                          </a:blip>
                          <a:srcRect b="14190"/>
                          <a:stretch/>
                        </pic:blipFill>
                        <pic:spPr bwMode="auto">
                          <a:xfrm>
                            <a:off x="0" y="0"/>
                            <a:ext cx="5943600" cy="29337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wpg:wgp>
                  </a:graphicData>
                </a:graphic>
              </wp:anchor>
            </w:drawing>
          </mc:Choice>
          <mc:Fallback>
            <w:pict>
              <v:group w14:anchorId="41319504" id="קבוצה 21" o:spid="_x0000_s1026" style="position:absolute;margin-left:10.5pt;margin-top:9.2pt;width:468pt;height:469.4pt;z-index:251693056" coordsize="59436,596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">
                <v:shape id="Picture 22" o:spid="_x0000_s1027" type="#_x0000_t75" style="position:absolute;top:29622;width:59436;height:29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" filled="t" fillcolor="#ededed" stroked="t" strokecolor="white" strokeweight="7pt">
                  <v:stroke endcap="square"/>
                  <v:imagedata r:id="rId54" o:title="" croptop="7223f"/>
                  <v:shadow on="t" color="black" opacity="26214f" origin="-.5,-.5" offset="0,.5mm"/>
                  <v:path arrowok="t"/>
                </v:shape>
                <v:shape id="Picture 21" o:spid="_x0000_s1028" type="#_x0000_t75" style="position:absolute;width:59436;height:293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" filled="t" fillcolor="#ededed" stroked="t" strokecolor="white" strokeweight="7pt">
                  <v:stroke endcap="square"/>
                  <v:imagedata r:id="rId55" o:title="" cropbottom="9300f"/>
                  <v:shadow on="t" color="black" opacity="26214f" origin="-.5,-.5" offset="0,.5mm"/>
                  <v:path arrowok="t"/>
                </v:shape>
                <w10:wrap type="square"/>
              </v:group>
            </w:pict>
          </mc:Fallback>
        </mc:AlternateContent>
      </w:r>
    </w:p>
    <w:p w14:paraId="1DD58D54" w14:textId="2B40DEFB" w:rsidR="0048007B" w:rsidRDefault="00FC58F9" w:rsidP="0048007B">
      <w:pPr>
        <w:tabs>
          <w:tab w:val="left" w:pos="5447"/>
        </w:tabs>
        <w:jc w:val="center"/>
        <w:rPr>
          <w:sz w:val="24"/>
          <w:szCs w:val="24"/>
          <w:lang w:val="en-US"/>
        </w:rPr>
      </w:pPr>
      <w:r w:rsidRPr="00FC58F9">
        <w:rPr>
          <w:noProof/>
          <w:sz w:val="24"/>
          <w:szCs w:val="24"/>
          <w:lang w:val="en-US"/>
        </w:rPr>
        <mc:AlternateContent>
          <mc:Choice Requires="wps">
            <w:drawing>
              <wp:anchor distT="45720" distB="45720" distL="114300" distR="114300" simplePos="0" relativeHeight="251697152" behindDoc="0" locked="0" layoutInCell="1" allowOverlap="1" wp14:anchorId="5588F1B4" wp14:editId="1343C269">
                <wp:simplePos x="0" y="0"/>
                <wp:positionH relativeFrom="column">
                  <wp:posOffset>3834379</wp:posOffset>
                </wp:positionH>
                <wp:positionV relativeFrom="paragraph">
                  <wp:posOffset>99032</wp:posOffset>
                </wp:positionV>
                <wp:extent cx="2360930" cy="1404620"/>
                <wp:effectExtent l="0" t="0" r="22860" b="19685"/>
                <wp:wrapSquare wrapText="bothSides"/>
                <wp:docPr id="36329638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14:paraId="5A1364EE" w14:textId="72B70DBC" w:rsidR="00FC58F9" w:rsidRDefault="00FC58F9" w:rsidP="00FC58F9">
                            <w:pPr>
                              <w:bidi/>
                              <w:rPr>
                                <w:lang w:bidi="ar-LB"/>
                              </w:rPr>
                            </w:pPr>
                            <w:r w:rsidRPr="00FC58F9">
                              <w:rPr>
                                <w:rtl/>
                              </w:rPr>
                              <w:t>דף זה מציג מידע על הצוות ומטרותיו</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588F1B4" id="_x0000_s1034" type="#_x0000_t202" style="position:absolute;left:0;text-align:left;margin-left:301.9pt;margin-top:7.8pt;width:185.9pt;height:110.6pt;z-index:25169715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" strokecolor="white [3212]">
                <v:textbox style="mso-fit-shape-to-text:t">
                  <w:txbxContent>
                    <w:p w14:paraId="5A1364EE" w14:textId="72B70DBC" w:rsidR="00FC58F9" w:rsidRDefault="00FC58F9" w:rsidP="00FC58F9">
                      <w:pPr>
                        <w:bidi/>
                        <w:rPr>
                          <w:lang w:bidi="ar-LB"/>
                        </w:rPr>
                      </w:pPr>
                      <w:r w:rsidRPr="00FC58F9">
                        <w:rPr>
                          <w:rtl/>
                        </w:rPr>
                        <w:t>דף זה מציג מידע על הצוות ומטרותיו</w:t>
                      </w:r>
                    </w:p>
                  </w:txbxContent>
                </v:textbox>
                <w10:wrap type="square"/>
              </v:shape>
            </w:pict>
          </mc:Fallback>
        </mc:AlternateContent>
      </w:r>
    </w:p>
    <w:p w14:paraId="7EC34782" w14:textId="67E51BD8" w:rsidR="0048007B" w:rsidRDefault="0048007B" w:rsidP="0048007B">
      <w:pPr>
        <w:tabs>
          <w:tab w:val="left" w:pos="5447"/>
        </w:tabs>
        <w:jc w:val="center"/>
        <w:rPr>
          <w:sz w:val="24"/>
          <w:szCs w:val="24"/>
          <w:lang w:val="en-US"/>
        </w:rPr>
      </w:pPr>
    </w:p>
    <w:p w14:paraId="7400BAAC" w14:textId="10AE8833" w:rsidR="001B0733" w:rsidRDefault="001B0733" w:rsidP="0048007B">
      <w:pPr>
        <w:tabs>
          <w:tab w:val="left" w:pos="5447"/>
        </w:tabs>
        <w:jc w:val="center"/>
        <w:rPr>
          <w:sz w:val="24"/>
          <w:szCs w:val="24"/>
          <w:lang w:val="en-US"/>
        </w:rPr>
      </w:pPr>
    </w:p>
    <w:p w14:paraId="6A617F06" w14:textId="18912BFA" w:rsidR="0048007B" w:rsidRPr="0048007B" w:rsidRDefault="001B0733" w:rsidP="00F67849">
      <w:pPr>
        <w:rPr>
          <w:sz w:val="24"/>
          <w:szCs w:val="24"/>
          <w:lang w:val="en-US" w:bidi="ar-LB"/>
        </w:rPr>
      </w:pPr>
      <w:r>
        <w:rPr>
          <w:sz w:val="24"/>
          <w:szCs w:val="24"/>
          <w:lang w:val="en-US"/>
        </w:rPr>
        <w:br w:type="page"/>
      </w:r>
      <w:ins w:id="9" w:author="בולוס חורי" w:date="2024-08-29T14:47:00Z" w16du:dateUtc="2024-08-29T11:47:00Z">
        <w:r w:rsidR="00B14B6D" w:rsidRPr="00B14B6D">
          <w:rPr>
            <w:noProof/>
            <w:sz w:val="24"/>
            <w:szCs w:val="24"/>
            <w:lang w:val="en-US"/>
          </w:rPr>
          <w:lastRenderedPageBreak/>
          <w:drawing>
            <wp:anchor distT="0" distB="0" distL="114300" distR="114300" simplePos="0" relativeHeight="251715584" behindDoc="0" locked="0" layoutInCell="1" allowOverlap="1" wp14:anchorId="1450C8C6" wp14:editId="2EAC166B">
              <wp:simplePos x="0" y="0"/>
              <wp:positionH relativeFrom="column">
                <wp:posOffset>59055</wp:posOffset>
              </wp:positionH>
              <wp:positionV relativeFrom="paragraph">
                <wp:posOffset>3556635</wp:posOffset>
              </wp:positionV>
              <wp:extent cx="5759450" cy="3072765"/>
              <wp:effectExtent l="0" t="0" r="0" b="0"/>
              <wp:wrapSquare wrapText="bothSides"/>
              <wp:docPr id="971780093"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780093" name=""/>
                      <pic:cNvPicPr/>
                    </pic:nvPicPr>
                    <pic:blipFill rotWithShape="1">
                      <a:blip r:embed="rId56">
                        <a:extLst>
                          <a:ext uri="{28A0092B-C50C-407E-A947-70E740481C1C}">
                            <a14:useLocalDpi xmlns:a14="http://schemas.microsoft.com/office/drawing/2010/main" val="0"/>
                          </a:ext>
                        </a:extLst>
                      </a:blip>
                      <a:srcRect l="999" r="2092"/>
                      <a:stretch/>
                    </pic:blipFill>
                    <pic:spPr bwMode="auto">
                      <a:xfrm>
                        <a:off x="0" y="0"/>
                        <a:ext cx="5759450" cy="30727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ins>
      <w:r w:rsidR="00B14B6D" w:rsidRPr="002F5615">
        <w:rPr>
          <w:noProof/>
          <w:sz w:val="24"/>
          <w:szCs w:val="24"/>
          <w:lang w:val="en-US"/>
        </w:rPr>
        <mc:AlternateContent>
          <mc:Choice Requires="wps">
            <w:drawing>
              <wp:anchor distT="45720" distB="45720" distL="114300" distR="114300" simplePos="0" relativeHeight="251702272" behindDoc="0" locked="0" layoutInCell="1" allowOverlap="1" wp14:anchorId="67740E4A" wp14:editId="7DAC6F41">
                <wp:simplePos x="0" y="0"/>
                <wp:positionH relativeFrom="margin">
                  <wp:posOffset>71120</wp:posOffset>
                </wp:positionH>
                <wp:positionV relativeFrom="paragraph">
                  <wp:posOffset>6933854</wp:posOffset>
                </wp:positionV>
                <wp:extent cx="6012815" cy="869950"/>
                <wp:effectExtent l="0" t="0" r="26035" b="25400"/>
                <wp:wrapSquare wrapText="bothSides"/>
                <wp:docPr id="2660152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2815" cy="869950"/>
                        </a:xfrm>
                        <a:prstGeom prst="rect">
                          <a:avLst/>
                        </a:prstGeom>
                        <a:solidFill>
                          <a:srgbClr val="FFFFFF"/>
                        </a:solidFill>
                        <a:ln w="9525">
                          <a:solidFill>
                            <a:schemeClr val="bg1"/>
                          </a:solidFill>
                          <a:miter lim="800000"/>
                          <a:headEnd/>
                          <a:tailEnd/>
                        </a:ln>
                      </wps:spPr>
                      <wps:txbx>
                        <w:txbxContent>
                          <w:p w14:paraId="1218C8DA" w14:textId="2FC275BC" w:rsidR="002F5615" w:rsidRDefault="002F5615" w:rsidP="002F5615">
                            <w:pPr>
                              <w:bidi/>
                            </w:pPr>
                            <w:r w:rsidRPr="002F5615">
                              <w:rPr>
                                <w:rtl/>
                              </w:rPr>
                              <w:t>דף זה כולל פרטי קשר, כתובת האתר ושעות העבודה שלנו.</w:t>
                            </w:r>
                          </w:p>
                          <w:p w14:paraId="01C43C26" w14:textId="77777777" w:rsidR="002F5615" w:rsidRDefault="002F5615" w:rsidP="002F5615">
                            <w:pPr>
                              <w:bidi/>
                            </w:pPr>
                            <w:r w:rsidRPr="002F5615">
                              <w:rPr>
                                <w:rtl/>
                              </w:rPr>
                              <w:t xml:space="preserve">בנוסף, ניתן לשלוח לנו הודעות באמצעות טופס יצירת קשר. על המשתמש להזין את שמו, כתובת הדוא"ל שלו, ולהוסיף את הנושא/ההודעה שלו וללחוץ על </w:t>
                            </w:r>
                            <w:r w:rsidRPr="002F5615">
                              <w:t>Submit</w:t>
                            </w:r>
                            <w:r w:rsidRPr="002F5615">
                              <w:rPr>
                                <w:rtl/>
                              </w:rPr>
                              <w:t xml:space="preserve">. </w:t>
                            </w:r>
                          </w:p>
                          <w:p w14:paraId="3C58735D" w14:textId="66F5E0F6" w:rsidR="002F5615" w:rsidRDefault="002F5615" w:rsidP="002F5615">
                            <w:pPr>
                              <w:bidi/>
                            </w:pPr>
                            <w:r w:rsidRPr="002F5615">
                              <w:rPr>
                                <w:rtl/>
                              </w:rPr>
                              <w:t xml:space="preserve">כך נוכל לדעת איזה מחלקה </w:t>
                            </w:r>
                            <w:proofErr w:type="spellStart"/>
                            <w:r w:rsidRPr="002F5615">
                              <w:rPr>
                                <w:rtl/>
                              </w:rPr>
                              <w:t>תיצר</w:t>
                            </w:r>
                            <w:proofErr w:type="spellEnd"/>
                            <w:r w:rsidRPr="002F5615">
                              <w:rPr>
                                <w:rtl/>
                              </w:rPr>
                              <w:t xml:space="preserve"> </w:t>
                            </w:r>
                            <w:proofErr w:type="spellStart"/>
                            <w:r w:rsidRPr="002F5615">
                              <w:rPr>
                                <w:rtl/>
                              </w:rPr>
                              <w:t>איתו</w:t>
                            </w:r>
                            <w:proofErr w:type="spellEnd"/>
                            <w:r w:rsidRPr="002F5615">
                              <w:rPr>
                                <w:rtl/>
                              </w:rPr>
                              <w:t xml:space="preserve"> קשר</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740E4A" id="_x0000_s1035" type="#_x0000_t202" style="position:absolute;margin-left:5.6pt;margin-top:545.95pt;width:473.45pt;height:68.5pt;z-index:2517022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" strokecolor="white [3212]">
                <v:textbox>
                  <w:txbxContent>
                    <w:p w14:paraId="1218C8DA" w14:textId="2FC275BC" w:rsidR="002F5615" w:rsidRDefault="002F5615" w:rsidP="002F5615">
                      <w:pPr>
                        <w:bidi/>
                      </w:pPr>
                      <w:r w:rsidRPr="002F5615">
                        <w:rPr>
                          <w:rtl/>
                        </w:rPr>
                        <w:t>דף זה כולל פרטי קשר, כתובת האתר ושעות העבודה שלנו.</w:t>
                      </w:r>
                    </w:p>
                    <w:p w14:paraId="01C43C26" w14:textId="77777777" w:rsidR="002F5615" w:rsidRDefault="002F5615" w:rsidP="002F5615">
                      <w:pPr>
                        <w:bidi/>
                      </w:pPr>
                      <w:r w:rsidRPr="002F5615">
                        <w:rPr>
                          <w:rtl/>
                        </w:rPr>
                        <w:t xml:space="preserve">בנוסף, ניתן לשלוח לנו הודעות באמצעות טופס יצירת קשר. על המשתמש להזין את שמו, כתובת הדוא"ל שלו, ולהוסיף את הנושא/ההודעה שלו וללחוץ על </w:t>
                      </w:r>
                      <w:r w:rsidRPr="002F5615">
                        <w:t>Submit</w:t>
                      </w:r>
                      <w:r w:rsidRPr="002F5615">
                        <w:rPr>
                          <w:rtl/>
                        </w:rPr>
                        <w:t xml:space="preserve">. </w:t>
                      </w:r>
                    </w:p>
                    <w:p w14:paraId="3C58735D" w14:textId="66F5E0F6" w:rsidR="002F5615" w:rsidRDefault="002F5615" w:rsidP="002F5615">
                      <w:pPr>
                        <w:bidi/>
                      </w:pPr>
                      <w:r w:rsidRPr="002F5615">
                        <w:rPr>
                          <w:rtl/>
                        </w:rPr>
                        <w:t xml:space="preserve">כך נוכל לדעת איזה מחלקה </w:t>
                      </w:r>
                      <w:proofErr w:type="spellStart"/>
                      <w:r w:rsidRPr="002F5615">
                        <w:rPr>
                          <w:rtl/>
                        </w:rPr>
                        <w:t>תיצר</w:t>
                      </w:r>
                      <w:proofErr w:type="spellEnd"/>
                      <w:r w:rsidRPr="002F5615">
                        <w:rPr>
                          <w:rtl/>
                        </w:rPr>
                        <w:t xml:space="preserve"> </w:t>
                      </w:r>
                      <w:proofErr w:type="spellStart"/>
                      <w:r w:rsidRPr="002F5615">
                        <w:rPr>
                          <w:rtl/>
                        </w:rPr>
                        <w:t>איתו</w:t>
                      </w:r>
                      <w:proofErr w:type="spellEnd"/>
                      <w:r w:rsidRPr="002F5615">
                        <w:rPr>
                          <w:rtl/>
                        </w:rPr>
                        <w:t xml:space="preserve"> קשר</w:t>
                      </w:r>
                    </w:p>
                  </w:txbxContent>
                </v:textbox>
                <w10:wrap type="square" anchorx="margin"/>
              </v:shape>
            </w:pict>
          </mc:Fallback>
        </mc:AlternateContent>
      </w:r>
      <w:r w:rsidR="00FC58F9">
        <w:rPr>
          <w:b/>
          <w:bCs/>
          <w:noProof/>
          <w:sz w:val="24"/>
          <w:szCs w:val="24"/>
          <w:u w:val="single"/>
          <w:lang w:val="en-US"/>
        </w:rPr>
        <mc:AlternateContent>
          <mc:Choice Requires="wpi">
            <w:drawing>
              <wp:anchor distT="0" distB="0" distL="114300" distR="114300" simplePos="0" relativeHeight="251700224" behindDoc="0" locked="0" layoutInCell="1" allowOverlap="1" wp14:anchorId="1D81EE7D" wp14:editId="2CCD1926">
                <wp:simplePos x="0" y="0"/>
                <wp:positionH relativeFrom="column">
                  <wp:posOffset>3077566</wp:posOffset>
                </wp:positionH>
                <wp:positionV relativeFrom="paragraph">
                  <wp:posOffset>64161</wp:posOffset>
                </wp:positionV>
                <wp:extent cx="484937" cy="174752"/>
                <wp:effectExtent l="57150" t="57150" r="10795" b="53975"/>
                <wp:wrapNone/>
                <wp:docPr id="1713905481" name="דיו 7"/>
                <wp:cNvGraphicFramePr/>
                <a:graphic xmlns:a="http://schemas.openxmlformats.org/drawingml/2006/main">
                  <a:graphicData uri="http://schemas.microsoft.com/office/word/2010/wordprocessingInk">
                    <w14:contentPart bwMode="auto" r:id="rId57">
                      <w14:nvContentPartPr>
                        <w14:cNvContentPartPr/>
                      </w14:nvContentPartPr>
                      <w14:xfrm>
                        <a:off x="0" y="0"/>
                        <a:ext cx="484937" cy="174752"/>
                      </w14:xfrm>
                    </w14:contentPart>
                  </a:graphicData>
                </a:graphic>
                <wp14:sizeRelH relativeFrom="margin">
                  <wp14:pctWidth>0</wp14:pctWidth>
                </wp14:sizeRelH>
                <wp14:sizeRelV relativeFrom="margin">
                  <wp14:pctHeight>0</wp14:pctHeight>
                </wp14:sizeRelV>
              </wp:anchor>
            </w:drawing>
          </mc:Choice>
          <mc:Fallback>
            <w:pict>
              <v:shape w14:anchorId="0A24ACE0" id="דיו 7" o:spid="_x0000_s1026" type="#_x0000_t75" style="position:absolute;margin-left:241.65pt;margin-top:4.35pt;width:39.6pt;height:15.1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&#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">
                <v:imagedata r:id="rId58" o:title=""/>
              </v:shape>
            </w:pict>
          </mc:Fallback>
        </mc:AlternateContent>
      </w:r>
      <w:r w:rsidR="00FC58F9">
        <w:rPr>
          <w:noProof/>
          <w:sz w:val="24"/>
          <w:szCs w:val="24"/>
          <w:lang w:val="en-US"/>
        </w:rPr>
        <w:drawing>
          <wp:anchor distT="0" distB="0" distL="114300" distR="114300" simplePos="0" relativeHeight="251698176" behindDoc="0" locked="0" layoutInCell="1" allowOverlap="1" wp14:anchorId="6DFB0DF7" wp14:editId="6BF772C6">
            <wp:simplePos x="0" y="0"/>
            <wp:positionH relativeFrom="margin">
              <wp:align>left</wp:align>
            </wp:positionH>
            <wp:positionV relativeFrom="paragraph">
              <wp:posOffset>49530</wp:posOffset>
            </wp:positionV>
            <wp:extent cx="5943600" cy="3474720"/>
            <wp:effectExtent l="38100" t="38100" r="38100" b="30480"/>
            <wp:wrapSquare wrapText="bothSides"/>
            <wp:docPr id="79528463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284633" name="Picture 795284633"/>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943600" cy="3474720"/>
                    </a:xfrm>
                    <a:prstGeom prst="rect">
                      <a:avLst/>
                    </a:prstGeom>
                    <a:ln w="25400">
                      <a:solidFill>
                        <a:schemeClr val="accent1"/>
                      </a:solidFill>
                    </a:ln>
                  </pic:spPr>
                </pic:pic>
              </a:graphicData>
            </a:graphic>
            <wp14:sizeRelV relativeFrom="margin">
              <wp14:pctHeight>0</wp14:pctHeight>
            </wp14:sizeRelV>
          </wp:anchor>
        </w:drawing>
      </w:r>
    </w:p>
    <w:sectPr w:rsidR="0048007B" w:rsidRPr="0048007B">
      <w:headerReference w:type="default" r:id="rId60"/>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46E2E75" w14:textId="77777777" w:rsidR="00736F55" w:rsidRDefault="00736F55">
      <w:pPr>
        <w:spacing w:line="240" w:lineRule="auto"/>
      </w:pPr>
      <w:r>
        <w:separator/>
      </w:r>
    </w:p>
  </w:endnote>
  <w:endnote w:type="continuationSeparator" w:id="0">
    <w:p w14:paraId="5D1F0585" w14:textId="77777777" w:rsidR="00736F55" w:rsidRDefault="00736F5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Menlo">
    <w:panose1 w:val="020B0609030804020204"/>
    <w:charset w:val="00"/>
    <w:family w:val="modern"/>
    <w:pitch w:val="fixed"/>
    <w:sig w:usb0="E60022FF" w:usb1="D200F9FB" w:usb2="02000028" w:usb3="00000000" w:csb0="000001D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60F779B" w14:textId="77777777" w:rsidR="00736F55" w:rsidRDefault="00736F55">
      <w:pPr>
        <w:spacing w:line="240" w:lineRule="auto"/>
      </w:pPr>
      <w:r>
        <w:separator/>
      </w:r>
    </w:p>
  </w:footnote>
  <w:footnote w:type="continuationSeparator" w:id="0">
    <w:p w14:paraId="196CE7BC" w14:textId="77777777" w:rsidR="00736F55" w:rsidRDefault="00736F55">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D5BF631" w14:textId="77777777" w:rsidR="004E33B9" w:rsidRDefault="00835AD8">
    <w:pPr>
      <w:pBdr>
        <w:top w:val="nil"/>
        <w:left w:val="nil"/>
        <w:bottom w:val="nil"/>
        <w:right w:val="nil"/>
        <w:between w:val="nil"/>
      </w:pBdr>
      <w:tabs>
        <w:tab w:val="center" w:pos="4513"/>
        <w:tab w:val="right" w:pos="9026"/>
      </w:tabs>
      <w:bidi/>
      <w:spacing w:line="240" w:lineRule="auto"/>
      <w:rPr>
        <w:color w:val="000000"/>
      </w:rPr>
    </w:pPr>
    <w:r>
      <w:rPr>
        <w:noProof/>
        <w:color w:val="000000"/>
      </w:rPr>
      <w:drawing>
        <wp:inline distT="0" distB="0" distL="0" distR="0" wp14:anchorId="62962977" wp14:editId="35C19AF7">
          <wp:extent cx="1447702" cy="343181"/>
          <wp:effectExtent l="0" t="0" r="0" b="0"/>
          <wp:docPr id="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a:stretch>
                    <a:fillRect/>
                  </a:stretch>
                </pic:blipFill>
                <pic:spPr>
                  <a:xfrm>
                    <a:off x="0" y="0"/>
                    <a:ext cx="1447702" cy="343181"/>
                  </a:xfrm>
                  <a:prstGeom prst="rect">
                    <a:avLst/>
                  </a:prstGeom>
                  <a:ln/>
                </pic:spPr>
              </pic:pic>
            </a:graphicData>
          </a:graphic>
        </wp:inline>
      </w:drawing>
    </w:r>
    <w:r>
      <w:rPr>
        <w:color w:val="000000"/>
        <w:rtl/>
      </w:rPr>
      <w:tab/>
      <w:t xml:space="preserve">                                        המחלקה להנדסת תוכנה ומערכות מידע</w:t>
    </w:r>
  </w:p>
  <w:p w14:paraId="7C00A79D" w14:textId="77777777" w:rsidR="004E33B9" w:rsidRDefault="004E33B9">
    <w:pPr>
      <w:pBdr>
        <w:top w:val="nil"/>
        <w:left w:val="nil"/>
        <w:bottom w:val="nil"/>
        <w:right w:val="nil"/>
        <w:between w:val="nil"/>
      </w:pBdr>
      <w:tabs>
        <w:tab w:val="center" w:pos="4513"/>
        <w:tab w:val="right" w:pos="9026"/>
      </w:tabs>
      <w:spacing w:line="240" w:lineRule="auto"/>
      <w:rPr>
        <w:color w:val="000000"/>
      </w:rPr>
    </w:pPr>
  </w:p>
  <w:p w14:paraId="402B2EF1" w14:textId="77777777" w:rsidR="004E33B9" w:rsidRDefault="004E33B9">
    <w:pPr>
      <w:pBdr>
        <w:top w:val="nil"/>
        <w:left w:val="nil"/>
        <w:bottom w:val="nil"/>
        <w:right w:val="nil"/>
        <w:between w:val="nil"/>
      </w:pBdr>
      <w:tabs>
        <w:tab w:val="center" w:pos="4513"/>
        <w:tab w:val="right" w:pos="9026"/>
      </w:tabs>
      <w:spacing w:line="240" w:lineRule="auto"/>
      <w:rPr>
        <w:color w:val="000000"/>
      </w:rPr>
    </w:pPr>
  </w:p>
  <w:p w14:paraId="53B4A599" w14:textId="77777777" w:rsidR="004E33B9" w:rsidRDefault="004E33B9">
    <w:pPr>
      <w:pBdr>
        <w:top w:val="nil"/>
        <w:left w:val="nil"/>
        <w:bottom w:val="nil"/>
        <w:right w:val="nil"/>
        <w:between w:val="nil"/>
      </w:pBdr>
      <w:tabs>
        <w:tab w:val="center" w:pos="4513"/>
        <w:tab w:val="right" w:pos="9026"/>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85319C"/>
    <w:multiLevelType w:val="multilevel"/>
    <w:tmpl w:val="1550DB4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Courier New" w:hAnsi="Courier New" w:cs="Courier New" w:hint="default"/>
        <w:sz w:val="20"/>
        <w:szCs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F45C0E"/>
    <w:multiLevelType w:val="multilevel"/>
    <w:tmpl w:val="7F22BB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8D57C0A"/>
    <w:multiLevelType w:val="multilevel"/>
    <w:tmpl w:val="AD809BB0"/>
    <w:styleLink w:val="CurrentList5"/>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8301BC3"/>
    <w:multiLevelType w:val="multilevel"/>
    <w:tmpl w:val="B148C0BE"/>
    <w:styleLink w:val="CurrentList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 w15:restartNumberingAfterBreak="0">
    <w:nsid w:val="1AB07931"/>
    <w:multiLevelType w:val="multilevel"/>
    <w:tmpl w:val="7E4A4364"/>
    <w:lvl w:ilvl="0">
      <w:start w:val="1"/>
      <w:numFmt w:val="decimal"/>
      <w:lvlText w:val="%1."/>
      <w:lvlJc w:val="left"/>
      <w:pPr>
        <w:tabs>
          <w:tab w:val="num" w:pos="643"/>
        </w:tabs>
        <w:ind w:left="643" w:hanging="360"/>
      </w:pPr>
      <w:rPr>
        <w:rFonts w:hint="default"/>
      </w:rPr>
    </w:lvl>
    <w:lvl w:ilvl="1">
      <w:start w:val="1"/>
      <w:numFmt w:val="bullet"/>
      <w:lvlText w:val="-"/>
      <w:lvlJc w:val="left"/>
      <w:pPr>
        <w:ind w:left="1440" w:hanging="360"/>
      </w:pPr>
      <w:rPr>
        <w:rFonts w:ascii="Courier New" w:hAnsi="Courier New" w:cs="Courier New" w:hint="default"/>
        <w:sz w:val="20"/>
        <w:szCs w:val="20"/>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5" w15:restartNumberingAfterBreak="0">
    <w:nsid w:val="20470470"/>
    <w:multiLevelType w:val="multilevel"/>
    <w:tmpl w:val="CDDAA33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15:restartNumberingAfterBreak="0">
    <w:nsid w:val="28B02CFE"/>
    <w:multiLevelType w:val="multilevel"/>
    <w:tmpl w:val="2C284CB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Courier New" w:hAnsi="Courier New" w:cs="Courier New" w:hint="default"/>
        <w:sz w:val="20"/>
        <w:szCs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CE76470"/>
    <w:multiLevelType w:val="hybridMultilevel"/>
    <w:tmpl w:val="8E12E812"/>
    <w:lvl w:ilvl="0" w:tplc="89E6C30E">
      <w:start w:val="5"/>
      <w:numFmt w:val="decimal"/>
      <w:lvlText w:val="%1."/>
      <w:lvlJc w:val="left"/>
      <w:pPr>
        <w:ind w:left="643" w:hanging="360"/>
      </w:pPr>
      <w:rPr>
        <w:rFonts w:hint="default"/>
        <w:b/>
        <w:bCs/>
        <w:u w:val="single"/>
      </w:rPr>
    </w:lvl>
    <w:lvl w:ilvl="1" w:tplc="04090019" w:tentative="1">
      <w:start w:val="1"/>
      <w:numFmt w:val="lowerLetter"/>
      <w:lvlText w:val="%2."/>
      <w:lvlJc w:val="left"/>
      <w:pPr>
        <w:ind w:left="1363" w:hanging="360"/>
      </w:pPr>
    </w:lvl>
    <w:lvl w:ilvl="2" w:tplc="0409001B" w:tentative="1">
      <w:start w:val="1"/>
      <w:numFmt w:val="lowerRoman"/>
      <w:lvlText w:val="%3."/>
      <w:lvlJc w:val="right"/>
      <w:pPr>
        <w:ind w:left="2083" w:hanging="180"/>
      </w:pPr>
    </w:lvl>
    <w:lvl w:ilvl="3" w:tplc="0409000F" w:tentative="1">
      <w:start w:val="1"/>
      <w:numFmt w:val="decimal"/>
      <w:lvlText w:val="%4."/>
      <w:lvlJc w:val="left"/>
      <w:pPr>
        <w:ind w:left="2803" w:hanging="360"/>
      </w:pPr>
    </w:lvl>
    <w:lvl w:ilvl="4" w:tplc="04090019" w:tentative="1">
      <w:start w:val="1"/>
      <w:numFmt w:val="lowerLetter"/>
      <w:lvlText w:val="%5."/>
      <w:lvlJc w:val="left"/>
      <w:pPr>
        <w:ind w:left="3523" w:hanging="360"/>
      </w:pPr>
    </w:lvl>
    <w:lvl w:ilvl="5" w:tplc="0409001B" w:tentative="1">
      <w:start w:val="1"/>
      <w:numFmt w:val="lowerRoman"/>
      <w:lvlText w:val="%6."/>
      <w:lvlJc w:val="right"/>
      <w:pPr>
        <w:ind w:left="4243" w:hanging="180"/>
      </w:pPr>
    </w:lvl>
    <w:lvl w:ilvl="6" w:tplc="0409000F" w:tentative="1">
      <w:start w:val="1"/>
      <w:numFmt w:val="decimal"/>
      <w:lvlText w:val="%7."/>
      <w:lvlJc w:val="left"/>
      <w:pPr>
        <w:ind w:left="4963" w:hanging="360"/>
      </w:pPr>
    </w:lvl>
    <w:lvl w:ilvl="7" w:tplc="04090019" w:tentative="1">
      <w:start w:val="1"/>
      <w:numFmt w:val="lowerLetter"/>
      <w:lvlText w:val="%8."/>
      <w:lvlJc w:val="left"/>
      <w:pPr>
        <w:ind w:left="5683" w:hanging="360"/>
      </w:pPr>
    </w:lvl>
    <w:lvl w:ilvl="8" w:tplc="0409001B" w:tentative="1">
      <w:start w:val="1"/>
      <w:numFmt w:val="lowerRoman"/>
      <w:lvlText w:val="%9."/>
      <w:lvlJc w:val="right"/>
      <w:pPr>
        <w:ind w:left="6403" w:hanging="180"/>
      </w:pPr>
    </w:lvl>
  </w:abstractNum>
  <w:abstractNum w:abstractNumId="8" w15:restartNumberingAfterBreak="0">
    <w:nsid w:val="315542B8"/>
    <w:multiLevelType w:val="multilevel"/>
    <w:tmpl w:val="AD809BB0"/>
    <w:styleLink w:val="CurrentList7"/>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4B824B4"/>
    <w:multiLevelType w:val="multilevel"/>
    <w:tmpl w:val="F84877D0"/>
    <w:lvl w:ilvl="0">
      <w:start w:val="1"/>
      <w:numFmt w:val="bullet"/>
      <w:lvlText w:val=""/>
      <w:lvlJc w:val="left"/>
      <w:pPr>
        <w:ind w:left="720" w:hanging="360"/>
      </w:pPr>
      <w:rPr>
        <w:rFonts w:ascii="Symbol" w:hAnsi="Symbol" w:cs="Times New Roman" w:hint="default"/>
        <w:sz w:val="20"/>
        <w:szCs w:val="20"/>
      </w:rPr>
    </w:lvl>
    <w:lvl w:ilvl="1">
      <w:start w:val="1"/>
      <w:numFmt w:val="bullet"/>
      <w:lvlText w:val="-"/>
      <w:lvlJc w:val="left"/>
      <w:pPr>
        <w:ind w:left="1440" w:hanging="360"/>
      </w:pPr>
      <w:rPr>
        <w:rFonts w:ascii="Courier New" w:hAnsi="Courier New" w:cs="Courier New" w:hint="default"/>
        <w:sz w:val="20"/>
        <w:szCs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7946293"/>
    <w:multiLevelType w:val="hybridMultilevel"/>
    <w:tmpl w:val="7B1ECE44"/>
    <w:lvl w:ilvl="0" w:tplc="30E2B1E0">
      <w:start w:val="5"/>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A9E74C1"/>
    <w:multiLevelType w:val="multilevel"/>
    <w:tmpl w:val="31AE3D94"/>
    <w:styleLink w:val="CurrentList9"/>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2" w15:restartNumberingAfterBreak="0">
    <w:nsid w:val="43D61B19"/>
    <w:multiLevelType w:val="multilevel"/>
    <w:tmpl w:val="A606A8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4536029"/>
    <w:multiLevelType w:val="multilevel"/>
    <w:tmpl w:val="BEAC73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7024D64"/>
    <w:multiLevelType w:val="multilevel"/>
    <w:tmpl w:val="9F341EC8"/>
    <w:styleLink w:val="CurrentList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F1D5D5F"/>
    <w:multiLevelType w:val="multilevel"/>
    <w:tmpl w:val="FD0E8CA4"/>
    <w:lvl w:ilvl="0">
      <w:start w:val="1"/>
      <w:numFmt w:val="decimal"/>
      <w:lvlText w:val="%1."/>
      <w:lvlJc w:val="left"/>
      <w:pPr>
        <w:tabs>
          <w:tab w:val="num" w:pos="720"/>
        </w:tabs>
        <w:ind w:left="720" w:hanging="360"/>
      </w:pPr>
      <w:rPr>
        <w:rFonts w:hint="default"/>
      </w:rPr>
    </w:lvl>
    <w:lvl w:ilvl="1">
      <w:start w:val="1"/>
      <w:numFmt w:val="bullet"/>
      <w:lvlText w:val="-"/>
      <w:lvlJc w:val="left"/>
      <w:pPr>
        <w:ind w:left="1440" w:hanging="360"/>
      </w:pPr>
      <w:rPr>
        <w:rFonts w:ascii="Courier New" w:hAnsi="Courier New" w:cs="Courier New" w:hint="default"/>
        <w:sz w:val="20"/>
        <w:szCs w:val="20"/>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6" w15:restartNumberingAfterBreak="0">
    <w:nsid w:val="54285A88"/>
    <w:multiLevelType w:val="multilevel"/>
    <w:tmpl w:val="D09455A0"/>
    <w:styleLink w:val="CurrentList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8336776"/>
    <w:multiLevelType w:val="hybridMultilevel"/>
    <w:tmpl w:val="98020C8E"/>
    <w:lvl w:ilvl="0" w:tplc="8628413A">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E913017"/>
    <w:multiLevelType w:val="multilevel"/>
    <w:tmpl w:val="355A3360"/>
    <w:lvl w:ilvl="0">
      <w:start w:val="1"/>
      <w:numFmt w:val="decimal"/>
      <w:lvlText w:val="%1."/>
      <w:lvlJc w:val="left"/>
      <w:pPr>
        <w:ind w:left="2136" w:hanging="360"/>
      </w:pPr>
    </w:lvl>
    <w:lvl w:ilvl="1">
      <w:start w:val="1"/>
      <w:numFmt w:val="lowerLetter"/>
      <w:lvlText w:val="%2."/>
      <w:lvlJc w:val="left"/>
      <w:pPr>
        <w:ind w:left="2856" w:hanging="360"/>
      </w:pPr>
    </w:lvl>
    <w:lvl w:ilvl="2">
      <w:start w:val="1"/>
      <w:numFmt w:val="lowerRoman"/>
      <w:lvlText w:val="%3."/>
      <w:lvlJc w:val="right"/>
      <w:pPr>
        <w:ind w:left="3576" w:hanging="180"/>
      </w:pPr>
    </w:lvl>
    <w:lvl w:ilvl="3">
      <w:start w:val="1"/>
      <w:numFmt w:val="decimal"/>
      <w:lvlText w:val="%4."/>
      <w:lvlJc w:val="left"/>
      <w:pPr>
        <w:ind w:left="4296" w:hanging="360"/>
      </w:pPr>
    </w:lvl>
    <w:lvl w:ilvl="4">
      <w:start w:val="1"/>
      <w:numFmt w:val="lowerLetter"/>
      <w:lvlText w:val="%5."/>
      <w:lvlJc w:val="left"/>
      <w:pPr>
        <w:ind w:left="5016" w:hanging="360"/>
      </w:pPr>
    </w:lvl>
    <w:lvl w:ilvl="5">
      <w:start w:val="1"/>
      <w:numFmt w:val="lowerRoman"/>
      <w:lvlText w:val="%6."/>
      <w:lvlJc w:val="right"/>
      <w:pPr>
        <w:ind w:left="5736" w:hanging="180"/>
      </w:pPr>
    </w:lvl>
    <w:lvl w:ilvl="6">
      <w:start w:val="1"/>
      <w:numFmt w:val="decimal"/>
      <w:lvlText w:val="%7."/>
      <w:lvlJc w:val="left"/>
      <w:pPr>
        <w:ind w:left="6456" w:hanging="360"/>
      </w:pPr>
    </w:lvl>
    <w:lvl w:ilvl="7">
      <w:start w:val="1"/>
      <w:numFmt w:val="lowerLetter"/>
      <w:lvlText w:val="%8."/>
      <w:lvlJc w:val="left"/>
      <w:pPr>
        <w:ind w:left="7176" w:hanging="360"/>
      </w:pPr>
    </w:lvl>
    <w:lvl w:ilvl="8">
      <w:start w:val="1"/>
      <w:numFmt w:val="lowerRoman"/>
      <w:lvlText w:val="%9."/>
      <w:lvlJc w:val="right"/>
      <w:pPr>
        <w:ind w:left="7896" w:hanging="180"/>
      </w:pPr>
    </w:lvl>
  </w:abstractNum>
  <w:abstractNum w:abstractNumId="19" w15:restartNumberingAfterBreak="0">
    <w:nsid w:val="604205F9"/>
    <w:multiLevelType w:val="multilevel"/>
    <w:tmpl w:val="5644C76E"/>
    <w:styleLink w:val="CurrentList1"/>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0" w15:restartNumberingAfterBreak="0">
    <w:nsid w:val="606A1286"/>
    <w:multiLevelType w:val="multilevel"/>
    <w:tmpl w:val="AD809BB0"/>
    <w:styleLink w:val="CurrentList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9BA5E37"/>
    <w:multiLevelType w:val="multilevel"/>
    <w:tmpl w:val="5B728864"/>
    <w:styleLink w:val="CurrentList3"/>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Courier New" w:hAnsi="Courier New" w:cs="Courier New" w:hint="default"/>
        <w:sz w:val="20"/>
        <w:szCs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80F3128"/>
    <w:multiLevelType w:val="multilevel"/>
    <w:tmpl w:val="5D0065C8"/>
    <w:lvl w:ilvl="0">
      <w:start w:val="1"/>
      <w:numFmt w:val="decimal"/>
      <w:lvlText w:val="%1."/>
      <w:lvlJc w:val="left"/>
      <w:pPr>
        <w:tabs>
          <w:tab w:val="num" w:pos="720"/>
        </w:tabs>
        <w:ind w:left="720" w:hanging="360"/>
      </w:pPr>
      <w:rPr>
        <w:rFonts w:hint="default"/>
      </w:rPr>
    </w:lvl>
    <w:lvl w:ilvl="1">
      <w:start w:val="1"/>
      <w:numFmt w:val="bullet"/>
      <w:lvlText w:val="-"/>
      <w:lvlJc w:val="left"/>
      <w:pPr>
        <w:ind w:left="1440" w:hanging="360"/>
      </w:pPr>
      <w:rPr>
        <w:rFonts w:ascii="Courier New" w:hAnsi="Courier New" w:cs="Courier New" w:hint="default"/>
        <w:sz w:val="20"/>
        <w:szCs w:val="20"/>
      </w:rPr>
    </w:lvl>
    <w:lvl w:ilvl="2">
      <w:start w:val="1"/>
      <w:numFmt w:val="bullet"/>
      <w:lvlText w:val=""/>
      <w:lvlJc w:val="left"/>
      <w:pPr>
        <w:tabs>
          <w:tab w:val="num" w:pos="2160"/>
        </w:tabs>
        <w:ind w:left="2160" w:hanging="360"/>
      </w:pPr>
      <w:rPr>
        <w:rFonts w:ascii="Wingdings" w:hAnsi="Wingdings" w:hint="default"/>
        <w:sz w:val="20"/>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3" w15:restartNumberingAfterBreak="0">
    <w:nsid w:val="7A305F3F"/>
    <w:multiLevelType w:val="hybridMultilevel"/>
    <w:tmpl w:val="C11A8342"/>
    <w:lvl w:ilvl="0" w:tplc="1CC64C84">
      <w:start w:val="5"/>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F315F5C"/>
    <w:multiLevelType w:val="hybridMultilevel"/>
    <w:tmpl w:val="17BE51A8"/>
    <w:lvl w:ilvl="0" w:tplc="A7948516">
      <w:start w:val="5"/>
      <w:numFmt w:val="bullet"/>
      <w:lvlText w:val=""/>
      <w:lvlJc w:val="left"/>
      <w:pPr>
        <w:ind w:left="1440" w:hanging="360"/>
      </w:pPr>
      <w:rPr>
        <w:rFonts w:ascii="Symbol" w:eastAsia="Arial" w:hAnsi="Symbol" w:cs="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689532963">
    <w:abstractNumId w:val="18"/>
  </w:num>
  <w:num w:numId="2" w16cid:durableId="1735809395">
    <w:abstractNumId w:val="5"/>
  </w:num>
  <w:num w:numId="3" w16cid:durableId="344867408">
    <w:abstractNumId w:val="17"/>
  </w:num>
  <w:num w:numId="4" w16cid:durableId="1184172956">
    <w:abstractNumId w:val="10"/>
  </w:num>
  <w:num w:numId="5" w16cid:durableId="903642680">
    <w:abstractNumId w:val="23"/>
  </w:num>
  <w:num w:numId="6" w16cid:durableId="877159301">
    <w:abstractNumId w:val="9"/>
  </w:num>
  <w:num w:numId="7" w16cid:durableId="806052329">
    <w:abstractNumId w:val="4"/>
  </w:num>
  <w:num w:numId="8" w16cid:durableId="1424491423">
    <w:abstractNumId w:val="19"/>
  </w:num>
  <w:num w:numId="9" w16cid:durableId="913854266">
    <w:abstractNumId w:val="14"/>
  </w:num>
  <w:num w:numId="10" w16cid:durableId="756754623">
    <w:abstractNumId w:val="21"/>
  </w:num>
  <w:num w:numId="11" w16cid:durableId="1074208066">
    <w:abstractNumId w:val="7"/>
  </w:num>
  <w:num w:numId="12" w16cid:durableId="2059083820">
    <w:abstractNumId w:val="15"/>
  </w:num>
  <w:num w:numId="13" w16cid:durableId="1390033291">
    <w:abstractNumId w:val="22"/>
  </w:num>
  <w:num w:numId="14" w16cid:durableId="8725631">
    <w:abstractNumId w:val="12"/>
  </w:num>
  <w:num w:numId="15" w16cid:durableId="896939756">
    <w:abstractNumId w:val="13"/>
  </w:num>
  <w:num w:numId="16" w16cid:durableId="216088002">
    <w:abstractNumId w:val="6"/>
  </w:num>
  <w:num w:numId="17" w16cid:durableId="399063189">
    <w:abstractNumId w:val="0"/>
  </w:num>
  <w:num w:numId="18" w16cid:durableId="1546912634">
    <w:abstractNumId w:val="20"/>
  </w:num>
  <w:num w:numId="19" w16cid:durableId="1743797719">
    <w:abstractNumId w:val="2"/>
  </w:num>
  <w:num w:numId="20" w16cid:durableId="1214273690">
    <w:abstractNumId w:val="3"/>
  </w:num>
  <w:num w:numId="21" w16cid:durableId="1093429596">
    <w:abstractNumId w:val="8"/>
  </w:num>
  <w:num w:numId="22" w16cid:durableId="1803303853">
    <w:abstractNumId w:val="16"/>
  </w:num>
  <w:num w:numId="23" w16cid:durableId="1514567229">
    <w:abstractNumId w:val="11"/>
  </w:num>
  <w:num w:numId="24" w16cid:durableId="301346610">
    <w:abstractNumId w:val="24"/>
  </w:num>
  <w:num w:numId="25" w16cid:durableId="578246007">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מיאר עבדאללה סאלח">
    <w15:presenceInfo w15:providerId="AD" w15:userId="S::Mayar.Saleh@e.braude.ac.il::e0a73bb0-8259-44f8-b95f-3ad996195fb8"/>
  </w15:person>
  <w15:person w15:author="בולוס חורי">
    <w15:presenceInfo w15:providerId="AD" w15:userId="S::Bolos.Khoury@e.braude.ac.il::6c1f142f-cac8-4be2-bf5c-788673ecc51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215"/>
  <w:doNotDisplayPageBoundaries/>
  <w:proofState w:spelling="clean" w:grammar="clean"/>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E33B9"/>
    <w:rsid w:val="00051F17"/>
    <w:rsid w:val="00052309"/>
    <w:rsid w:val="0005757D"/>
    <w:rsid w:val="000854A3"/>
    <w:rsid w:val="0011522C"/>
    <w:rsid w:val="001320BA"/>
    <w:rsid w:val="00174543"/>
    <w:rsid w:val="001B0733"/>
    <w:rsid w:val="001E219A"/>
    <w:rsid w:val="00245428"/>
    <w:rsid w:val="00257B70"/>
    <w:rsid w:val="002D46F8"/>
    <w:rsid w:val="002F5615"/>
    <w:rsid w:val="003757A8"/>
    <w:rsid w:val="003A1E81"/>
    <w:rsid w:val="003D4038"/>
    <w:rsid w:val="0045567B"/>
    <w:rsid w:val="0048007B"/>
    <w:rsid w:val="004D360F"/>
    <w:rsid w:val="004E33B9"/>
    <w:rsid w:val="00532A0D"/>
    <w:rsid w:val="0058375E"/>
    <w:rsid w:val="00584B75"/>
    <w:rsid w:val="00585AEE"/>
    <w:rsid w:val="005A3F82"/>
    <w:rsid w:val="006056B0"/>
    <w:rsid w:val="00624F9E"/>
    <w:rsid w:val="00664362"/>
    <w:rsid w:val="006732BE"/>
    <w:rsid w:val="00722E25"/>
    <w:rsid w:val="00736F55"/>
    <w:rsid w:val="0074056D"/>
    <w:rsid w:val="00747353"/>
    <w:rsid w:val="00764558"/>
    <w:rsid w:val="00766E86"/>
    <w:rsid w:val="00770932"/>
    <w:rsid w:val="007B0338"/>
    <w:rsid w:val="007B05F4"/>
    <w:rsid w:val="008003F3"/>
    <w:rsid w:val="00825F3B"/>
    <w:rsid w:val="00835AD8"/>
    <w:rsid w:val="00857373"/>
    <w:rsid w:val="008C2D87"/>
    <w:rsid w:val="008F6889"/>
    <w:rsid w:val="00A42751"/>
    <w:rsid w:val="00AB0010"/>
    <w:rsid w:val="00AC7BAB"/>
    <w:rsid w:val="00B14B6D"/>
    <w:rsid w:val="00B46F5D"/>
    <w:rsid w:val="00BA0F74"/>
    <w:rsid w:val="00BD3CBC"/>
    <w:rsid w:val="00C51492"/>
    <w:rsid w:val="00CA1466"/>
    <w:rsid w:val="00D11CB3"/>
    <w:rsid w:val="00D464AA"/>
    <w:rsid w:val="00D7151B"/>
    <w:rsid w:val="00D864D4"/>
    <w:rsid w:val="00EC2781"/>
    <w:rsid w:val="00ED6D8F"/>
    <w:rsid w:val="00EF5B2F"/>
    <w:rsid w:val="00F00605"/>
    <w:rsid w:val="00F15910"/>
    <w:rsid w:val="00F35B6E"/>
    <w:rsid w:val="00F67849"/>
    <w:rsid w:val="00F73A33"/>
    <w:rsid w:val="00F900A9"/>
    <w:rsid w:val="00FB0A68"/>
    <w:rsid w:val="00FC58F9"/>
    <w:rsid w:val="00FD4E7B"/>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DF26F2"/>
  <w15:docId w15:val="{0791E610-39C5-4D2D-B266-16B91AC1F8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 w:eastAsia="en-US" w:bidi="he-IL"/>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81E06"/>
  </w:style>
  <w:style w:type="paragraph" w:styleId="Heading1">
    <w:name w:val="heading 1"/>
    <w:basedOn w:val="Normal"/>
    <w:next w:val="Normal"/>
    <w:link w:val="Heading1Char"/>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pPr>
      <w:spacing w:line="240" w:lineRule="auto"/>
    </w:pPr>
    <w:tblPr>
      <w:tblStyleRowBandSize w:val="1"/>
      <w:tblStyleColBandSize w:val="1"/>
      <w:tblCellMar>
        <w:left w:w="115" w:type="dxa"/>
        <w:right w:w="115" w:type="dxa"/>
      </w:tblCellMar>
    </w:tblPr>
  </w:style>
  <w:style w:type="table" w:customStyle="1" w:styleId="a0">
    <w:basedOn w:val="TableNormal"/>
    <w:pPr>
      <w:spacing w:line="240" w:lineRule="auto"/>
    </w:pPr>
    <w:tblPr>
      <w:tblStyleRowBandSize w:val="1"/>
      <w:tblStyleColBandSize w:val="1"/>
      <w:tblCellMar>
        <w:left w:w="115" w:type="dxa"/>
        <w:right w:w="115" w:type="dxa"/>
      </w:tblCellMar>
    </w:tblPr>
  </w:style>
  <w:style w:type="table" w:customStyle="1" w:styleId="a1">
    <w:basedOn w:val="TableNormal"/>
    <w:pPr>
      <w:spacing w:line="240" w:lineRule="auto"/>
    </w:pPr>
    <w:tblPr>
      <w:tblStyleRowBandSize w:val="1"/>
      <w:tblStyleColBandSize w:val="1"/>
      <w:tblCellMar>
        <w:left w:w="115" w:type="dxa"/>
        <w:right w:w="115" w:type="dxa"/>
      </w:tblCellMar>
    </w:tblPr>
  </w:style>
  <w:style w:type="table" w:customStyle="1" w:styleId="a2">
    <w:basedOn w:val="TableNormal"/>
    <w:pPr>
      <w:spacing w:line="240" w:lineRule="auto"/>
    </w:pPr>
    <w:tblPr>
      <w:tblStyleRowBandSize w:val="1"/>
      <w:tblStyleColBandSize w:val="1"/>
      <w:tblCellMar>
        <w:left w:w="115" w:type="dxa"/>
        <w:right w:w="115" w:type="dxa"/>
      </w:tblCellMar>
    </w:tblPr>
  </w:style>
  <w:style w:type="paragraph" w:styleId="ListParagraph">
    <w:name w:val="List Paragraph"/>
    <w:basedOn w:val="Normal"/>
    <w:uiPriority w:val="34"/>
    <w:qFormat/>
    <w:rsid w:val="00667809"/>
    <w:pPr>
      <w:ind w:left="720"/>
      <w:contextualSpacing/>
    </w:pPr>
  </w:style>
  <w:style w:type="table" w:styleId="TableGrid">
    <w:name w:val="Table Grid"/>
    <w:basedOn w:val="TableNormal"/>
    <w:uiPriority w:val="39"/>
    <w:rsid w:val="00E37580"/>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881E06"/>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AD0C61"/>
    <w:rPr>
      <w:color w:val="0000FF" w:themeColor="hyperlink"/>
      <w:u w:val="single"/>
    </w:rPr>
  </w:style>
  <w:style w:type="character" w:styleId="UnresolvedMention">
    <w:name w:val="Unresolved Mention"/>
    <w:basedOn w:val="DefaultParagraphFont"/>
    <w:uiPriority w:val="99"/>
    <w:semiHidden/>
    <w:unhideWhenUsed/>
    <w:rsid w:val="00AD0C61"/>
    <w:rPr>
      <w:color w:val="605E5C"/>
      <w:shd w:val="clear" w:color="auto" w:fill="E1DFDD"/>
    </w:rPr>
  </w:style>
  <w:style w:type="character" w:styleId="CommentReference">
    <w:name w:val="annotation reference"/>
    <w:basedOn w:val="DefaultParagraphFont"/>
    <w:uiPriority w:val="99"/>
    <w:semiHidden/>
    <w:unhideWhenUsed/>
    <w:rsid w:val="00FE2216"/>
    <w:rPr>
      <w:sz w:val="16"/>
      <w:szCs w:val="16"/>
    </w:rPr>
  </w:style>
  <w:style w:type="paragraph" w:styleId="CommentText">
    <w:name w:val="annotation text"/>
    <w:basedOn w:val="Normal"/>
    <w:link w:val="CommentTextChar"/>
    <w:uiPriority w:val="99"/>
    <w:unhideWhenUsed/>
    <w:rsid w:val="00FE2216"/>
    <w:pPr>
      <w:spacing w:line="240" w:lineRule="auto"/>
    </w:pPr>
    <w:rPr>
      <w:sz w:val="20"/>
      <w:szCs w:val="20"/>
    </w:rPr>
  </w:style>
  <w:style w:type="character" w:customStyle="1" w:styleId="CommentTextChar">
    <w:name w:val="Comment Text Char"/>
    <w:basedOn w:val="DefaultParagraphFont"/>
    <w:link w:val="CommentText"/>
    <w:uiPriority w:val="99"/>
    <w:rsid w:val="00FE2216"/>
    <w:rPr>
      <w:sz w:val="20"/>
      <w:szCs w:val="20"/>
    </w:rPr>
  </w:style>
  <w:style w:type="paragraph" w:styleId="CommentSubject">
    <w:name w:val="annotation subject"/>
    <w:basedOn w:val="CommentText"/>
    <w:next w:val="CommentText"/>
    <w:link w:val="CommentSubjectChar"/>
    <w:uiPriority w:val="99"/>
    <w:semiHidden/>
    <w:unhideWhenUsed/>
    <w:rsid w:val="00FE2216"/>
    <w:rPr>
      <w:b/>
      <w:bCs/>
    </w:rPr>
  </w:style>
  <w:style w:type="character" w:customStyle="1" w:styleId="CommentSubjectChar">
    <w:name w:val="Comment Subject Char"/>
    <w:basedOn w:val="CommentTextChar"/>
    <w:link w:val="CommentSubject"/>
    <w:uiPriority w:val="99"/>
    <w:semiHidden/>
    <w:rsid w:val="00FE2216"/>
    <w:rPr>
      <w:b/>
      <w:bCs/>
      <w:sz w:val="20"/>
      <w:szCs w:val="20"/>
    </w:rPr>
  </w:style>
  <w:style w:type="paragraph" w:styleId="Revision">
    <w:name w:val="Revision"/>
    <w:hidden/>
    <w:uiPriority w:val="99"/>
    <w:semiHidden/>
    <w:rsid w:val="00FE2216"/>
    <w:pPr>
      <w:spacing w:line="240" w:lineRule="auto"/>
    </w:pPr>
  </w:style>
  <w:style w:type="paragraph" w:styleId="Header">
    <w:name w:val="header"/>
    <w:basedOn w:val="Normal"/>
    <w:link w:val="HeaderChar"/>
    <w:uiPriority w:val="99"/>
    <w:unhideWhenUsed/>
    <w:rsid w:val="00EB15A9"/>
    <w:pPr>
      <w:tabs>
        <w:tab w:val="center" w:pos="4153"/>
        <w:tab w:val="right" w:pos="8306"/>
      </w:tabs>
      <w:spacing w:line="240" w:lineRule="auto"/>
    </w:pPr>
  </w:style>
  <w:style w:type="character" w:customStyle="1" w:styleId="HeaderChar">
    <w:name w:val="Header Char"/>
    <w:basedOn w:val="DefaultParagraphFont"/>
    <w:link w:val="Header"/>
    <w:uiPriority w:val="99"/>
    <w:rsid w:val="00EB15A9"/>
  </w:style>
  <w:style w:type="paragraph" w:styleId="Footer">
    <w:name w:val="footer"/>
    <w:basedOn w:val="Normal"/>
    <w:link w:val="FooterChar"/>
    <w:uiPriority w:val="99"/>
    <w:unhideWhenUsed/>
    <w:rsid w:val="00EB15A9"/>
    <w:pPr>
      <w:tabs>
        <w:tab w:val="center" w:pos="4153"/>
        <w:tab w:val="right" w:pos="8306"/>
      </w:tabs>
      <w:spacing w:line="240" w:lineRule="auto"/>
    </w:pPr>
  </w:style>
  <w:style w:type="character" w:customStyle="1" w:styleId="FooterChar">
    <w:name w:val="Footer Char"/>
    <w:basedOn w:val="DefaultParagraphFont"/>
    <w:link w:val="Footer"/>
    <w:uiPriority w:val="99"/>
    <w:rsid w:val="00EB15A9"/>
  </w:style>
  <w:style w:type="table" w:customStyle="1" w:styleId="a3">
    <w:basedOn w:val="TableNormal"/>
    <w:pPr>
      <w:spacing w:line="240" w:lineRule="auto"/>
    </w:pPr>
    <w:tblPr>
      <w:tblStyleRowBandSize w:val="1"/>
      <w:tblStyleColBandSize w:val="1"/>
      <w:tblCellMar>
        <w:left w:w="115" w:type="dxa"/>
        <w:right w:w="115" w:type="dxa"/>
      </w:tblCellMar>
    </w:tblPr>
  </w:style>
  <w:style w:type="table" w:customStyle="1" w:styleId="a4">
    <w:basedOn w:val="TableNormal"/>
    <w:pPr>
      <w:spacing w:line="240" w:lineRule="auto"/>
    </w:pPr>
    <w:tblPr>
      <w:tblStyleRowBandSize w:val="1"/>
      <w:tblStyleColBandSize w:val="1"/>
      <w:tblCellMar>
        <w:left w:w="115" w:type="dxa"/>
        <w:right w:w="115" w:type="dxa"/>
      </w:tblCellMar>
    </w:tblPr>
  </w:style>
  <w:style w:type="table" w:customStyle="1" w:styleId="a5">
    <w:basedOn w:val="TableNormal"/>
    <w:pPr>
      <w:spacing w:line="240" w:lineRule="auto"/>
    </w:pPr>
    <w:tblPr>
      <w:tblStyleRowBandSize w:val="1"/>
      <w:tblStyleColBandSize w:val="1"/>
      <w:tblCellMar>
        <w:left w:w="115" w:type="dxa"/>
        <w:right w:w="115" w:type="dxa"/>
      </w:tblCellMar>
    </w:tblPr>
  </w:style>
  <w:style w:type="character" w:customStyle="1" w:styleId="Heading1Char">
    <w:name w:val="Heading 1 Char"/>
    <w:basedOn w:val="DefaultParagraphFont"/>
    <w:link w:val="Heading1"/>
    <w:uiPriority w:val="9"/>
    <w:rsid w:val="00D864D4"/>
    <w:rPr>
      <w:sz w:val="40"/>
      <w:szCs w:val="40"/>
    </w:rPr>
  </w:style>
  <w:style w:type="character" w:customStyle="1" w:styleId="apple-tab-span">
    <w:name w:val="apple-tab-span"/>
    <w:basedOn w:val="DefaultParagraphFont"/>
    <w:rsid w:val="0058375E"/>
  </w:style>
  <w:style w:type="character" w:styleId="FollowedHyperlink">
    <w:name w:val="FollowedHyperlink"/>
    <w:basedOn w:val="DefaultParagraphFont"/>
    <w:uiPriority w:val="99"/>
    <w:semiHidden/>
    <w:unhideWhenUsed/>
    <w:rsid w:val="00ED6D8F"/>
    <w:rPr>
      <w:color w:val="800080" w:themeColor="followedHyperlink"/>
      <w:u w:val="single"/>
    </w:rPr>
  </w:style>
  <w:style w:type="character" w:styleId="Strong">
    <w:name w:val="Strong"/>
    <w:basedOn w:val="DefaultParagraphFont"/>
    <w:uiPriority w:val="22"/>
    <w:qFormat/>
    <w:rsid w:val="001320BA"/>
    <w:rPr>
      <w:b/>
      <w:bCs/>
    </w:rPr>
  </w:style>
  <w:style w:type="character" w:customStyle="1" w:styleId="apple-converted-space">
    <w:name w:val="apple-converted-space"/>
    <w:basedOn w:val="DefaultParagraphFont"/>
    <w:rsid w:val="001320BA"/>
  </w:style>
  <w:style w:type="character" w:styleId="HTMLCode">
    <w:name w:val="HTML Code"/>
    <w:basedOn w:val="DefaultParagraphFont"/>
    <w:uiPriority w:val="99"/>
    <w:semiHidden/>
    <w:unhideWhenUsed/>
    <w:rsid w:val="001320BA"/>
    <w:rPr>
      <w:rFonts w:ascii="Courier New" w:eastAsia="Times New Roman" w:hAnsi="Courier New" w:cs="Courier New"/>
      <w:sz w:val="20"/>
      <w:szCs w:val="20"/>
    </w:rPr>
  </w:style>
  <w:style w:type="numbering" w:customStyle="1" w:styleId="CurrentList1">
    <w:name w:val="Current List1"/>
    <w:uiPriority w:val="99"/>
    <w:rsid w:val="00174543"/>
    <w:pPr>
      <w:numPr>
        <w:numId w:val="8"/>
      </w:numPr>
    </w:pPr>
  </w:style>
  <w:style w:type="numbering" w:customStyle="1" w:styleId="CurrentList2">
    <w:name w:val="Current List2"/>
    <w:uiPriority w:val="99"/>
    <w:rsid w:val="00174543"/>
    <w:pPr>
      <w:numPr>
        <w:numId w:val="9"/>
      </w:numPr>
    </w:pPr>
  </w:style>
  <w:style w:type="numbering" w:customStyle="1" w:styleId="CurrentList3">
    <w:name w:val="Current List3"/>
    <w:uiPriority w:val="99"/>
    <w:rsid w:val="00174543"/>
    <w:pPr>
      <w:numPr>
        <w:numId w:val="10"/>
      </w:numPr>
    </w:pPr>
  </w:style>
  <w:style w:type="numbering" w:customStyle="1" w:styleId="CurrentList4">
    <w:name w:val="Current List4"/>
    <w:uiPriority w:val="99"/>
    <w:rsid w:val="00624F9E"/>
    <w:pPr>
      <w:numPr>
        <w:numId w:val="18"/>
      </w:numPr>
    </w:pPr>
  </w:style>
  <w:style w:type="numbering" w:customStyle="1" w:styleId="CurrentList5">
    <w:name w:val="Current List5"/>
    <w:uiPriority w:val="99"/>
    <w:rsid w:val="00624F9E"/>
    <w:pPr>
      <w:numPr>
        <w:numId w:val="19"/>
      </w:numPr>
    </w:pPr>
  </w:style>
  <w:style w:type="numbering" w:customStyle="1" w:styleId="CurrentList6">
    <w:name w:val="Current List6"/>
    <w:uiPriority w:val="99"/>
    <w:rsid w:val="00624F9E"/>
    <w:pPr>
      <w:numPr>
        <w:numId w:val="20"/>
      </w:numPr>
    </w:pPr>
  </w:style>
  <w:style w:type="numbering" w:customStyle="1" w:styleId="CurrentList7">
    <w:name w:val="Current List7"/>
    <w:uiPriority w:val="99"/>
    <w:rsid w:val="00624F9E"/>
    <w:pPr>
      <w:numPr>
        <w:numId w:val="21"/>
      </w:numPr>
    </w:pPr>
  </w:style>
  <w:style w:type="numbering" w:customStyle="1" w:styleId="CurrentList8">
    <w:name w:val="Current List8"/>
    <w:uiPriority w:val="99"/>
    <w:rsid w:val="00624F9E"/>
    <w:pPr>
      <w:numPr>
        <w:numId w:val="22"/>
      </w:numPr>
    </w:pPr>
  </w:style>
  <w:style w:type="numbering" w:customStyle="1" w:styleId="CurrentList9">
    <w:name w:val="Current List9"/>
    <w:uiPriority w:val="99"/>
    <w:rsid w:val="00624F9E"/>
    <w:pPr>
      <w:numPr>
        <w:numId w:val="23"/>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70292704">
      <w:bodyDiv w:val="1"/>
      <w:marLeft w:val="0"/>
      <w:marRight w:val="0"/>
      <w:marTop w:val="0"/>
      <w:marBottom w:val="0"/>
      <w:divBdr>
        <w:top w:val="none" w:sz="0" w:space="0" w:color="auto"/>
        <w:left w:val="none" w:sz="0" w:space="0" w:color="auto"/>
        <w:bottom w:val="none" w:sz="0" w:space="0" w:color="auto"/>
        <w:right w:val="none" w:sz="0" w:space="0" w:color="auto"/>
      </w:divBdr>
    </w:div>
    <w:div w:id="244078101">
      <w:bodyDiv w:val="1"/>
      <w:marLeft w:val="0"/>
      <w:marRight w:val="0"/>
      <w:marTop w:val="0"/>
      <w:marBottom w:val="0"/>
      <w:divBdr>
        <w:top w:val="none" w:sz="0" w:space="0" w:color="auto"/>
        <w:left w:val="none" w:sz="0" w:space="0" w:color="auto"/>
        <w:bottom w:val="none" w:sz="0" w:space="0" w:color="auto"/>
        <w:right w:val="none" w:sz="0" w:space="0" w:color="auto"/>
      </w:divBdr>
    </w:div>
    <w:div w:id="372969317">
      <w:bodyDiv w:val="1"/>
      <w:marLeft w:val="0"/>
      <w:marRight w:val="0"/>
      <w:marTop w:val="0"/>
      <w:marBottom w:val="0"/>
      <w:divBdr>
        <w:top w:val="none" w:sz="0" w:space="0" w:color="auto"/>
        <w:left w:val="none" w:sz="0" w:space="0" w:color="auto"/>
        <w:bottom w:val="none" w:sz="0" w:space="0" w:color="auto"/>
        <w:right w:val="none" w:sz="0" w:space="0" w:color="auto"/>
      </w:divBdr>
    </w:div>
    <w:div w:id="383605521">
      <w:bodyDiv w:val="1"/>
      <w:marLeft w:val="0"/>
      <w:marRight w:val="0"/>
      <w:marTop w:val="0"/>
      <w:marBottom w:val="0"/>
      <w:divBdr>
        <w:top w:val="none" w:sz="0" w:space="0" w:color="auto"/>
        <w:left w:val="none" w:sz="0" w:space="0" w:color="auto"/>
        <w:bottom w:val="none" w:sz="0" w:space="0" w:color="auto"/>
        <w:right w:val="none" w:sz="0" w:space="0" w:color="auto"/>
      </w:divBdr>
    </w:div>
    <w:div w:id="485784549">
      <w:bodyDiv w:val="1"/>
      <w:marLeft w:val="0"/>
      <w:marRight w:val="0"/>
      <w:marTop w:val="0"/>
      <w:marBottom w:val="0"/>
      <w:divBdr>
        <w:top w:val="none" w:sz="0" w:space="0" w:color="auto"/>
        <w:left w:val="none" w:sz="0" w:space="0" w:color="auto"/>
        <w:bottom w:val="none" w:sz="0" w:space="0" w:color="auto"/>
        <w:right w:val="none" w:sz="0" w:space="0" w:color="auto"/>
      </w:divBdr>
      <w:divsChild>
        <w:div w:id="500658198">
          <w:marLeft w:val="0"/>
          <w:marRight w:val="0"/>
          <w:marTop w:val="0"/>
          <w:marBottom w:val="0"/>
          <w:divBdr>
            <w:top w:val="none" w:sz="0" w:space="0" w:color="auto"/>
            <w:left w:val="none" w:sz="0" w:space="0" w:color="auto"/>
            <w:bottom w:val="none" w:sz="0" w:space="0" w:color="auto"/>
            <w:right w:val="none" w:sz="0" w:space="0" w:color="auto"/>
          </w:divBdr>
          <w:divsChild>
            <w:div w:id="1412048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238971">
      <w:bodyDiv w:val="1"/>
      <w:marLeft w:val="0"/>
      <w:marRight w:val="0"/>
      <w:marTop w:val="0"/>
      <w:marBottom w:val="0"/>
      <w:divBdr>
        <w:top w:val="none" w:sz="0" w:space="0" w:color="auto"/>
        <w:left w:val="none" w:sz="0" w:space="0" w:color="auto"/>
        <w:bottom w:val="none" w:sz="0" w:space="0" w:color="auto"/>
        <w:right w:val="none" w:sz="0" w:space="0" w:color="auto"/>
      </w:divBdr>
      <w:divsChild>
        <w:div w:id="771097714">
          <w:marLeft w:val="0"/>
          <w:marRight w:val="0"/>
          <w:marTop w:val="0"/>
          <w:marBottom w:val="0"/>
          <w:divBdr>
            <w:top w:val="none" w:sz="0" w:space="0" w:color="auto"/>
            <w:left w:val="none" w:sz="0" w:space="0" w:color="auto"/>
            <w:bottom w:val="none" w:sz="0" w:space="0" w:color="auto"/>
            <w:right w:val="none" w:sz="0" w:space="0" w:color="auto"/>
          </w:divBdr>
          <w:divsChild>
            <w:div w:id="1327828090">
              <w:marLeft w:val="0"/>
              <w:marRight w:val="0"/>
              <w:marTop w:val="0"/>
              <w:marBottom w:val="0"/>
              <w:divBdr>
                <w:top w:val="none" w:sz="0" w:space="0" w:color="auto"/>
                <w:left w:val="none" w:sz="0" w:space="0" w:color="auto"/>
                <w:bottom w:val="none" w:sz="0" w:space="0" w:color="auto"/>
                <w:right w:val="none" w:sz="0" w:space="0" w:color="auto"/>
              </w:divBdr>
              <w:divsChild>
                <w:div w:id="1904754781">
                  <w:marLeft w:val="0"/>
                  <w:marRight w:val="0"/>
                  <w:marTop w:val="0"/>
                  <w:marBottom w:val="0"/>
                  <w:divBdr>
                    <w:top w:val="none" w:sz="0" w:space="0" w:color="auto"/>
                    <w:left w:val="none" w:sz="0" w:space="0" w:color="auto"/>
                    <w:bottom w:val="none" w:sz="0" w:space="0" w:color="auto"/>
                    <w:right w:val="none" w:sz="0" w:space="0" w:color="auto"/>
                  </w:divBdr>
                  <w:divsChild>
                    <w:div w:id="578903433">
                      <w:marLeft w:val="0"/>
                      <w:marRight w:val="0"/>
                      <w:marTop w:val="0"/>
                      <w:marBottom w:val="0"/>
                      <w:divBdr>
                        <w:top w:val="none" w:sz="0" w:space="0" w:color="auto"/>
                        <w:left w:val="none" w:sz="0" w:space="0" w:color="auto"/>
                        <w:bottom w:val="none" w:sz="0" w:space="0" w:color="auto"/>
                        <w:right w:val="none" w:sz="0" w:space="0" w:color="auto"/>
                      </w:divBdr>
                      <w:divsChild>
                        <w:div w:id="1598178500">
                          <w:marLeft w:val="0"/>
                          <w:marRight w:val="0"/>
                          <w:marTop w:val="0"/>
                          <w:marBottom w:val="0"/>
                          <w:divBdr>
                            <w:top w:val="none" w:sz="0" w:space="0" w:color="auto"/>
                            <w:left w:val="none" w:sz="0" w:space="0" w:color="auto"/>
                            <w:bottom w:val="none" w:sz="0" w:space="0" w:color="auto"/>
                            <w:right w:val="none" w:sz="0" w:space="0" w:color="auto"/>
                          </w:divBdr>
                          <w:divsChild>
                            <w:div w:id="1752774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06868311">
      <w:bodyDiv w:val="1"/>
      <w:marLeft w:val="0"/>
      <w:marRight w:val="0"/>
      <w:marTop w:val="0"/>
      <w:marBottom w:val="0"/>
      <w:divBdr>
        <w:top w:val="none" w:sz="0" w:space="0" w:color="auto"/>
        <w:left w:val="none" w:sz="0" w:space="0" w:color="auto"/>
        <w:bottom w:val="none" w:sz="0" w:space="0" w:color="auto"/>
        <w:right w:val="none" w:sz="0" w:space="0" w:color="auto"/>
      </w:divBdr>
    </w:div>
    <w:div w:id="618726147">
      <w:bodyDiv w:val="1"/>
      <w:marLeft w:val="0"/>
      <w:marRight w:val="0"/>
      <w:marTop w:val="0"/>
      <w:marBottom w:val="0"/>
      <w:divBdr>
        <w:top w:val="none" w:sz="0" w:space="0" w:color="auto"/>
        <w:left w:val="none" w:sz="0" w:space="0" w:color="auto"/>
        <w:bottom w:val="none" w:sz="0" w:space="0" w:color="auto"/>
        <w:right w:val="none" w:sz="0" w:space="0" w:color="auto"/>
      </w:divBdr>
    </w:div>
    <w:div w:id="630594853">
      <w:bodyDiv w:val="1"/>
      <w:marLeft w:val="0"/>
      <w:marRight w:val="0"/>
      <w:marTop w:val="0"/>
      <w:marBottom w:val="0"/>
      <w:divBdr>
        <w:top w:val="none" w:sz="0" w:space="0" w:color="auto"/>
        <w:left w:val="none" w:sz="0" w:space="0" w:color="auto"/>
        <w:bottom w:val="none" w:sz="0" w:space="0" w:color="auto"/>
        <w:right w:val="none" w:sz="0" w:space="0" w:color="auto"/>
      </w:divBdr>
      <w:divsChild>
        <w:div w:id="705910374">
          <w:marLeft w:val="0"/>
          <w:marRight w:val="0"/>
          <w:marTop w:val="0"/>
          <w:marBottom w:val="0"/>
          <w:divBdr>
            <w:top w:val="none" w:sz="0" w:space="0" w:color="auto"/>
            <w:left w:val="none" w:sz="0" w:space="0" w:color="auto"/>
            <w:bottom w:val="none" w:sz="0" w:space="0" w:color="auto"/>
            <w:right w:val="none" w:sz="0" w:space="0" w:color="auto"/>
          </w:divBdr>
          <w:divsChild>
            <w:div w:id="1566254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288754">
      <w:bodyDiv w:val="1"/>
      <w:marLeft w:val="0"/>
      <w:marRight w:val="0"/>
      <w:marTop w:val="0"/>
      <w:marBottom w:val="0"/>
      <w:divBdr>
        <w:top w:val="none" w:sz="0" w:space="0" w:color="auto"/>
        <w:left w:val="none" w:sz="0" w:space="0" w:color="auto"/>
        <w:bottom w:val="none" w:sz="0" w:space="0" w:color="auto"/>
        <w:right w:val="none" w:sz="0" w:space="0" w:color="auto"/>
      </w:divBdr>
    </w:div>
    <w:div w:id="721560852">
      <w:bodyDiv w:val="1"/>
      <w:marLeft w:val="0"/>
      <w:marRight w:val="0"/>
      <w:marTop w:val="0"/>
      <w:marBottom w:val="0"/>
      <w:divBdr>
        <w:top w:val="none" w:sz="0" w:space="0" w:color="auto"/>
        <w:left w:val="none" w:sz="0" w:space="0" w:color="auto"/>
        <w:bottom w:val="none" w:sz="0" w:space="0" w:color="auto"/>
        <w:right w:val="none" w:sz="0" w:space="0" w:color="auto"/>
      </w:divBdr>
    </w:div>
    <w:div w:id="800726022">
      <w:bodyDiv w:val="1"/>
      <w:marLeft w:val="0"/>
      <w:marRight w:val="0"/>
      <w:marTop w:val="0"/>
      <w:marBottom w:val="0"/>
      <w:divBdr>
        <w:top w:val="none" w:sz="0" w:space="0" w:color="auto"/>
        <w:left w:val="none" w:sz="0" w:space="0" w:color="auto"/>
        <w:bottom w:val="none" w:sz="0" w:space="0" w:color="auto"/>
        <w:right w:val="none" w:sz="0" w:space="0" w:color="auto"/>
      </w:divBdr>
    </w:div>
    <w:div w:id="806317134">
      <w:bodyDiv w:val="1"/>
      <w:marLeft w:val="0"/>
      <w:marRight w:val="0"/>
      <w:marTop w:val="0"/>
      <w:marBottom w:val="0"/>
      <w:divBdr>
        <w:top w:val="none" w:sz="0" w:space="0" w:color="auto"/>
        <w:left w:val="none" w:sz="0" w:space="0" w:color="auto"/>
        <w:bottom w:val="none" w:sz="0" w:space="0" w:color="auto"/>
        <w:right w:val="none" w:sz="0" w:space="0" w:color="auto"/>
      </w:divBdr>
    </w:div>
    <w:div w:id="832839863">
      <w:bodyDiv w:val="1"/>
      <w:marLeft w:val="0"/>
      <w:marRight w:val="0"/>
      <w:marTop w:val="0"/>
      <w:marBottom w:val="0"/>
      <w:divBdr>
        <w:top w:val="none" w:sz="0" w:space="0" w:color="auto"/>
        <w:left w:val="none" w:sz="0" w:space="0" w:color="auto"/>
        <w:bottom w:val="none" w:sz="0" w:space="0" w:color="auto"/>
        <w:right w:val="none" w:sz="0" w:space="0" w:color="auto"/>
      </w:divBdr>
    </w:div>
    <w:div w:id="872570065">
      <w:bodyDiv w:val="1"/>
      <w:marLeft w:val="0"/>
      <w:marRight w:val="0"/>
      <w:marTop w:val="0"/>
      <w:marBottom w:val="0"/>
      <w:divBdr>
        <w:top w:val="none" w:sz="0" w:space="0" w:color="auto"/>
        <w:left w:val="none" w:sz="0" w:space="0" w:color="auto"/>
        <w:bottom w:val="none" w:sz="0" w:space="0" w:color="auto"/>
        <w:right w:val="none" w:sz="0" w:space="0" w:color="auto"/>
      </w:divBdr>
      <w:divsChild>
        <w:div w:id="1070225706">
          <w:marLeft w:val="0"/>
          <w:marRight w:val="0"/>
          <w:marTop w:val="0"/>
          <w:marBottom w:val="0"/>
          <w:divBdr>
            <w:top w:val="none" w:sz="0" w:space="0" w:color="auto"/>
            <w:left w:val="none" w:sz="0" w:space="0" w:color="auto"/>
            <w:bottom w:val="none" w:sz="0" w:space="0" w:color="auto"/>
            <w:right w:val="none" w:sz="0" w:space="0" w:color="auto"/>
          </w:divBdr>
          <w:divsChild>
            <w:div w:id="1836843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186192">
      <w:bodyDiv w:val="1"/>
      <w:marLeft w:val="0"/>
      <w:marRight w:val="0"/>
      <w:marTop w:val="0"/>
      <w:marBottom w:val="0"/>
      <w:divBdr>
        <w:top w:val="none" w:sz="0" w:space="0" w:color="auto"/>
        <w:left w:val="none" w:sz="0" w:space="0" w:color="auto"/>
        <w:bottom w:val="none" w:sz="0" w:space="0" w:color="auto"/>
        <w:right w:val="none" w:sz="0" w:space="0" w:color="auto"/>
      </w:divBdr>
      <w:divsChild>
        <w:div w:id="860317414">
          <w:marLeft w:val="0"/>
          <w:marRight w:val="0"/>
          <w:marTop w:val="0"/>
          <w:marBottom w:val="0"/>
          <w:divBdr>
            <w:top w:val="none" w:sz="0" w:space="0" w:color="auto"/>
            <w:left w:val="none" w:sz="0" w:space="0" w:color="auto"/>
            <w:bottom w:val="none" w:sz="0" w:space="0" w:color="auto"/>
            <w:right w:val="none" w:sz="0" w:space="0" w:color="auto"/>
          </w:divBdr>
          <w:divsChild>
            <w:div w:id="1183859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590490">
      <w:bodyDiv w:val="1"/>
      <w:marLeft w:val="0"/>
      <w:marRight w:val="0"/>
      <w:marTop w:val="0"/>
      <w:marBottom w:val="0"/>
      <w:divBdr>
        <w:top w:val="none" w:sz="0" w:space="0" w:color="auto"/>
        <w:left w:val="none" w:sz="0" w:space="0" w:color="auto"/>
        <w:bottom w:val="none" w:sz="0" w:space="0" w:color="auto"/>
        <w:right w:val="none" w:sz="0" w:space="0" w:color="auto"/>
      </w:divBdr>
      <w:divsChild>
        <w:div w:id="55713979">
          <w:marLeft w:val="0"/>
          <w:marRight w:val="0"/>
          <w:marTop w:val="0"/>
          <w:marBottom w:val="0"/>
          <w:divBdr>
            <w:top w:val="none" w:sz="0" w:space="0" w:color="auto"/>
            <w:left w:val="none" w:sz="0" w:space="0" w:color="auto"/>
            <w:bottom w:val="none" w:sz="0" w:space="0" w:color="auto"/>
            <w:right w:val="none" w:sz="0" w:space="0" w:color="auto"/>
          </w:divBdr>
          <w:divsChild>
            <w:div w:id="154342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892230">
      <w:bodyDiv w:val="1"/>
      <w:marLeft w:val="0"/>
      <w:marRight w:val="0"/>
      <w:marTop w:val="0"/>
      <w:marBottom w:val="0"/>
      <w:divBdr>
        <w:top w:val="none" w:sz="0" w:space="0" w:color="auto"/>
        <w:left w:val="none" w:sz="0" w:space="0" w:color="auto"/>
        <w:bottom w:val="none" w:sz="0" w:space="0" w:color="auto"/>
        <w:right w:val="none" w:sz="0" w:space="0" w:color="auto"/>
      </w:divBdr>
    </w:div>
    <w:div w:id="1071385742">
      <w:bodyDiv w:val="1"/>
      <w:marLeft w:val="0"/>
      <w:marRight w:val="0"/>
      <w:marTop w:val="0"/>
      <w:marBottom w:val="0"/>
      <w:divBdr>
        <w:top w:val="none" w:sz="0" w:space="0" w:color="auto"/>
        <w:left w:val="none" w:sz="0" w:space="0" w:color="auto"/>
        <w:bottom w:val="none" w:sz="0" w:space="0" w:color="auto"/>
        <w:right w:val="none" w:sz="0" w:space="0" w:color="auto"/>
      </w:divBdr>
    </w:div>
    <w:div w:id="1105271596">
      <w:bodyDiv w:val="1"/>
      <w:marLeft w:val="0"/>
      <w:marRight w:val="0"/>
      <w:marTop w:val="0"/>
      <w:marBottom w:val="0"/>
      <w:divBdr>
        <w:top w:val="none" w:sz="0" w:space="0" w:color="auto"/>
        <w:left w:val="none" w:sz="0" w:space="0" w:color="auto"/>
        <w:bottom w:val="none" w:sz="0" w:space="0" w:color="auto"/>
        <w:right w:val="none" w:sz="0" w:space="0" w:color="auto"/>
      </w:divBdr>
    </w:div>
    <w:div w:id="1239973341">
      <w:bodyDiv w:val="1"/>
      <w:marLeft w:val="0"/>
      <w:marRight w:val="0"/>
      <w:marTop w:val="0"/>
      <w:marBottom w:val="0"/>
      <w:divBdr>
        <w:top w:val="none" w:sz="0" w:space="0" w:color="auto"/>
        <w:left w:val="none" w:sz="0" w:space="0" w:color="auto"/>
        <w:bottom w:val="none" w:sz="0" w:space="0" w:color="auto"/>
        <w:right w:val="none" w:sz="0" w:space="0" w:color="auto"/>
      </w:divBdr>
    </w:div>
    <w:div w:id="1330521492">
      <w:bodyDiv w:val="1"/>
      <w:marLeft w:val="0"/>
      <w:marRight w:val="0"/>
      <w:marTop w:val="0"/>
      <w:marBottom w:val="0"/>
      <w:divBdr>
        <w:top w:val="none" w:sz="0" w:space="0" w:color="auto"/>
        <w:left w:val="none" w:sz="0" w:space="0" w:color="auto"/>
        <w:bottom w:val="none" w:sz="0" w:space="0" w:color="auto"/>
        <w:right w:val="none" w:sz="0" w:space="0" w:color="auto"/>
      </w:divBdr>
    </w:div>
    <w:div w:id="1475298533">
      <w:bodyDiv w:val="1"/>
      <w:marLeft w:val="0"/>
      <w:marRight w:val="0"/>
      <w:marTop w:val="0"/>
      <w:marBottom w:val="0"/>
      <w:divBdr>
        <w:top w:val="none" w:sz="0" w:space="0" w:color="auto"/>
        <w:left w:val="none" w:sz="0" w:space="0" w:color="auto"/>
        <w:bottom w:val="none" w:sz="0" w:space="0" w:color="auto"/>
        <w:right w:val="none" w:sz="0" w:space="0" w:color="auto"/>
      </w:divBdr>
      <w:divsChild>
        <w:div w:id="986015760">
          <w:marLeft w:val="0"/>
          <w:marRight w:val="0"/>
          <w:marTop w:val="0"/>
          <w:marBottom w:val="0"/>
          <w:divBdr>
            <w:top w:val="none" w:sz="0" w:space="0" w:color="auto"/>
            <w:left w:val="none" w:sz="0" w:space="0" w:color="auto"/>
            <w:bottom w:val="none" w:sz="0" w:space="0" w:color="auto"/>
            <w:right w:val="none" w:sz="0" w:space="0" w:color="auto"/>
          </w:divBdr>
          <w:divsChild>
            <w:div w:id="435978007">
              <w:marLeft w:val="0"/>
              <w:marRight w:val="0"/>
              <w:marTop w:val="0"/>
              <w:marBottom w:val="0"/>
              <w:divBdr>
                <w:top w:val="none" w:sz="0" w:space="0" w:color="auto"/>
                <w:left w:val="none" w:sz="0" w:space="0" w:color="auto"/>
                <w:bottom w:val="none" w:sz="0" w:space="0" w:color="auto"/>
                <w:right w:val="none" w:sz="0" w:space="0" w:color="auto"/>
              </w:divBdr>
              <w:divsChild>
                <w:div w:id="1967470209">
                  <w:marLeft w:val="0"/>
                  <w:marRight w:val="0"/>
                  <w:marTop w:val="0"/>
                  <w:marBottom w:val="0"/>
                  <w:divBdr>
                    <w:top w:val="none" w:sz="0" w:space="0" w:color="auto"/>
                    <w:left w:val="none" w:sz="0" w:space="0" w:color="auto"/>
                    <w:bottom w:val="none" w:sz="0" w:space="0" w:color="auto"/>
                    <w:right w:val="none" w:sz="0" w:space="0" w:color="auto"/>
                  </w:divBdr>
                  <w:divsChild>
                    <w:div w:id="1805584781">
                      <w:marLeft w:val="0"/>
                      <w:marRight w:val="0"/>
                      <w:marTop w:val="0"/>
                      <w:marBottom w:val="0"/>
                      <w:divBdr>
                        <w:top w:val="none" w:sz="0" w:space="0" w:color="auto"/>
                        <w:left w:val="none" w:sz="0" w:space="0" w:color="auto"/>
                        <w:bottom w:val="none" w:sz="0" w:space="0" w:color="auto"/>
                        <w:right w:val="none" w:sz="0" w:space="0" w:color="auto"/>
                      </w:divBdr>
                      <w:divsChild>
                        <w:div w:id="201749495">
                          <w:marLeft w:val="0"/>
                          <w:marRight w:val="0"/>
                          <w:marTop w:val="0"/>
                          <w:marBottom w:val="0"/>
                          <w:divBdr>
                            <w:top w:val="none" w:sz="0" w:space="0" w:color="auto"/>
                            <w:left w:val="none" w:sz="0" w:space="0" w:color="auto"/>
                            <w:bottom w:val="none" w:sz="0" w:space="0" w:color="auto"/>
                            <w:right w:val="none" w:sz="0" w:space="0" w:color="auto"/>
                          </w:divBdr>
                          <w:divsChild>
                            <w:div w:id="1676378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88668940">
      <w:bodyDiv w:val="1"/>
      <w:marLeft w:val="0"/>
      <w:marRight w:val="0"/>
      <w:marTop w:val="0"/>
      <w:marBottom w:val="0"/>
      <w:divBdr>
        <w:top w:val="none" w:sz="0" w:space="0" w:color="auto"/>
        <w:left w:val="none" w:sz="0" w:space="0" w:color="auto"/>
        <w:bottom w:val="none" w:sz="0" w:space="0" w:color="auto"/>
        <w:right w:val="none" w:sz="0" w:space="0" w:color="auto"/>
      </w:divBdr>
    </w:div>
    <w:div w:id="1531138295">
      <w:bodyDiv w:val="1"/>
      <w:marLeft w:val="0"/>
      <w:marRight w:val="0"/>
      <w:marTop w:val="0"/>
      <w:marBottom w:val="0"/>
      <w:divBdr>
        <w:top w:val="none" w:sz="0" w:space="0" w:color="auto"/>
        <w:left w:val="none" w:sz="0" w:space="0" w:color="auto"/>
        <w:bottom w:val="none" w:sz="0" w:space="0" w:color="auto"/>
        <w:right w:val="none" w:sz="0" w:space="0" w:color="auto"/>
      </w:divBdr>
      <w:divsChild>
        <w:div w:id="1666085031">
          <w:marLeft w:val="0"/>
          <w:marRight w:val="0"/>
          <w:marTop w:val="0"/>
          <w:marBottom w:val="0"/>
          <w:divBdr>
            <w:top w:val="none" w:sz="0" w:space="0" w:color="auto"/>
            <w:left w:val="none" w:sz="0" w:space="0" w:color="auto"/>
            <w:bottom w:val="none" w:sz="0" w:space="0" w:color="auto"/>
            <w:right w:val="none" w:sz="0" w:space="0" w:color="auto"/>
          </w:divBdr>
          <w:divsChild>
            <w:div w:id="309291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3243587">
      <w:bodyDiv w:val="1"/>
      <w:marLeft w:val="0"/>
      <w:marRight w:val="0"/>
      <w:marTop w:val="0"/>
      <w:marBottom w:val="0"/>
      <w:divBdr>
        <w:top w:val="none" w:sz="0" w:space="0" w:color="auto"/>
        <w:left w:val="none" w:sz="0" w:space="0" w:color="auto"/>
        <w:bottom w:val="none" w:sz="0" w:space="0" w:color="auto"/>
        <w:right w:val="none" w:sz="0" w:space="0" w:color="auto"/>
      </w:divBdr>
      <w:divsChild>
        <w:div w:id="1681618147">
          <w:marLeft w:val="0"/>
          <w:marRight w:val="0"/>
          <w:marTop w:val="0"/>
          <w:marBottom w:val="0"/>
          <w:divBdr>
            <w:top w:val="none" w:sz="0" w:space="0" w:color="auto"/>
            <w:left w:val="none" w:sz="0" w:space="0" w:color="auto"/>
            <w:bottom w:val="none" w:sz="0" w:space="0" w:color="auto"/>
            <w:right w:val="none" w:sz="0" w:space="0" w:color="auto"/>
          </w:divBdr>
          <w:divsChild>
            <w:div w:id="58595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585575">
      <w:bodyDiv w:val="1"/>
      <w:marLeft w:val="0"/>
      <w:marRight w:val="0"/>
      <w:marTop w:val="0"/>
      <w:marBottom w:val="0"/>
      <w:divBdr>
        <w:top w:val="none" w:sz="0" w:space="0" w:color="auto"/>
        <w:left w:val="none" w:sz="0" w:space="0" w:color="auto"/>
        <w:bottom w:val="none" w:sz="0" w:space="0" w:color="auto"/>
        <w:right w:val="none" w:sz="0" w:space="0" w:color="auto"/>
      </w:divBdr>
      <w:divsChild>
        <w:div w:id="1323389003">
          <w:marLeft w:val="0"/>
          <w:marRight w:val="0"/>
          <w:marTop w:val="0"/>
          <w:marBottom w:val="0"/>
          <w:divBdr>
            <w:top w:val="none" w:sz="0" w:space="0" w:color="auto"/>
            <w:left w:val="none" w:sz="0" w:space="0" w:color="auto"/>
            <w:bottom w:val="none" w:sz="0" w:space="0" w:color="auto"/>
            <w:right w:val="none" w:sz="0" w:space="0" w:color="auto"/>
          </w:divBdr>
          <w:divsChild>
            <w:div w:id="2115592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480258">
      <w:bodyDiv w:val="1"/>
      <w:marLeft w:val="0"/>
      <w:marRight w:val="0"/>
      <w:marTop w:val="0"/>
      <w:marBottom w:val="0"/>
      <w:divBdr>
        <w:top w:val="none" w:sz="0" w:space="0" w:color="auto"/>
        <w:left w:val="none" w:sz="0" w:space="0" w:color="auto"/>
        <w:bottom w:val="none" w:sz="0" w:space="0" w:color="auto"/>
        <w:right w:val="none" w:sz="0" w:space="0" w:color="auto"/>
      </w:divBdr>
      <w:divsChild>
        <w:div w:id="663628902">
          <w:marLeft w:val="0"/>
          <w:marRight w:val="0"/>
          <w:marTop w:val="0"/>
          <w:marBottom w:val="0"/>
          <w:divBdr>
            <w:top w:val="none" w:sz="0" w:space="0" w:color="auto"/>
            <w:left w:val="none" w:sz="0" w:space="0" w:color="auto"/>
            <w:bottom w:val="none" w:sz="0" w:space="0" w:color="auto"/>
            <w:right w:val="none" w:sz="0" w:space="0" w:color="auto"/>
          </w:divBdr>
          <w:divsChild>
            <w:div w:id="1900747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615331">
      <w:bodyDiv w:val="1"/>
      <w:marLeft w:val="0"/>
      <w:marRight w:val="0"/>
      <w:marTop w:val="0"/>
      <w:marBottom w:val="0"/>
      <w:divBdr>
        <w:top w:val="none" w:sz="0" w:space="0" w:color="auto"/>
        <w:left w:val="none" w:sz="0" w:space="0" w:color="auto"/>
        <w:bottom w:val="none" w:sz="0" w:space="0" w:color="auto"/>
        <w:right w:val="none" w:sz="0" w:space="0" w:color="auto"/>
      </w:divBdr>
    </w:div>
    <w:div w:id="1977837692">
      <w:bodyDiv w:val="1"/>
      <w:marLeft w:val="0"/>
      <w:marRight w:val="0"/>
      <w:marTop w:val="0"/>
      <w:marBottom w:val="0"/>
      <w:divBdr>
        <w:top w:val="none" w:sz="0" w:space="0" w:color="auto"/>
        <w:left w:val="none" w:sz="0" w:space="0" w:color="auto"/>
        <w:bottom w:val="none" w:sz="0" w:space="0" w:color="auto"/>
        <w:right w:val="none" w:sz="0" w:space="0" w:color="auto"/>
      </w:divBdr>
    </w:div>
    <w:div w:id="2025134183">
      <w:bodyDiv w:val="1"/>
      <w:marLeft w:val="0"/>
      <w:marRight w:val="0"/>
      <w:marTop w:val="0"/>
      <w:marBottom w:val="0"/>
      <w:divBdr>
        <w:top w:val="none" w:sz="0" w:space="0" w:color="auto"/>
        <w:left w:val="none" w:sz="0" w:space="0" w:color="auto"/>
        <w:bottom w:val="none" w:sz="0" w:space="0" w:color="auto"/>
        <w:right w:val="none" w:sz="0" w:space="0" w:color="auto"/>
      </w:divBdr>
    </w:div>
    <w:div w:id="2044860076">
      <w:bodyDiv w:val="1"/>
      <w:marLeft w:val="0"/>
      <w:marRight w:val="0"/>
      <w:marTop w:val="0"/>
      <w:marBottom w:val="0"/>
      <w:divBdr>
        <w:top w:val="none" w:sz="0" w:space="0" w:color="auto"/>
        <w:left w:val="none" w:sz="0" w:space="0" w:color="auto"/>
        <w:bottom w:val="none" w:sz="0" w:space="0" w:color="auto"/>
        <w:right w:val="none" w:sz="0" w:space="0" w:color="auto"/>
      </w:divBdr>
    </w:div>
    <w:div w:id="2095786262">
      <w:bodyDiv w:val="1"/>
      <w:marLeft w:val="0"/>
      <w:marRight w:val="0"/>
      <w:marTop w:val="0"/>
      <w:marBottom w:val="0"/>
      <w:divBdr>
        <w:top w:val="none" w:sz="0" w:space="0" w:color="auto"/>
        <w:left w:val="none" w:sz="0" w:space="0" w:color="auto"/>
        <w:bottom w:val="none" w:sz="0" w:space="0" w:color="auto"/>
        <w:right w:val="none" w:sz="0" w:space="0" w:color="auto"/>
      </w:divBdr>
    </w:div>
    <w:div w:id="2098673554">
      <w:bodyDiv w:val="1"/>
      <w:marLeft w:val="0"/>
      <w:marRight w:val="0"/>
      <w:marTop w:val="0"/>
      <w:marBottom w:val="0"/>
      <w:divBdr>
        <w:top w:val="none" w:sz="0" w:space="0" w:color="auto"/>
        <w:left w:val="none" w:sz="0" w:space="0" w:color="auto"/>
        <w:bottom w:val="none" w:sz="0" w:space="0" w:color="auto"/>
        <w:right w:val="none" w:sz="0" w:space="0" w:color="auto"/>
      </w:divBdr>
      <w:divsChild>
        <w:div w:id="1116634691">
          <w:marLeft w:val="0"/>
          <w:marRight w:val="0"/>
          <w:marTop w:val="0"/>
          <w:marBottom w:val="0"/>
          <w:divBdr>
            <w:top w:val="none" w:sz="0" w:space="0" w:color="auto"/>
            <w:left w:val="none" w:sz="0" w:space="0" w:color="auto"/>
            <w:bottom w:val="none" w:sz="0" w:space="0" w:color="auto"/>
            <w:right w:val="none" w:sz="0" w:space="0" w:color="auto"/>
          </w:divBdr>
          <w:divsChild>
            <w:div w:id="1624657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637878">
      <w:bodyDiv w:val="1"/>
      <w:marLeft w:val="0"/>
      <w:marRight w:val="0"/>
      <w:marTop w:val="0"/>
      <w:marBottom w:val="0"/>
      <w:divBdr>
        <w:top w:val="none" w:sz="0" w:space="0" w:color="auto"/>
        <w:left w:val="none" w:sz="0" w:space="0" w:color="auto"/>
        <w:bottom w:val="none" w:sz="0" w:space="0" w:color="auto"/>
        <w:right w:val="none" w:sz="0" w:space="0" w:color="auto"/>
      </w:divBdr>
      <w:divsChild>
        <w:div w:id="1247568633">
          <w:marLeft w:val="0"/>
          <w:marRight w:val="0"/>
          <w:marTop w:val="0"/>
          <w:marBottom w:val="0"/>
          <w:divBdr>
            <w:top w:val="none" w:sz="0" w:space="0" w:color="auto"/>
            <w:left w:val="none" w:sz="0" w:space="0" w:color="auto"/>
            <w:bottom w:val="none" w:sz="0" w:space="0" w:color="auto"/>
            <w:right w:val="none" w:sz="0" w:space="0" w:color="auto"/>
          </w:divBdr>
          <w:divsChild>
            <w:div w:id="33042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92084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eia.gov/opendata/" TargetMode="External"/><Relationship Id="rId18" Type="http://schemas.openxmlformats.org/officeDocument/2006/relationships/image" Target="media/image7.png"/><Relationship Id="rId26" Type="http://schemas.openxmlformats.org/officeDocument/2006/relationships/image" Target="media/image12.png"/><Relationship Id="rId39" Type="http://schemas.openxmlformats.org/officeDocument/2006/relationships/image" Target="media/image22.png"/><Relationship Id="rId21" Type="http://schemas.openxmlformats.org/officeDocument/2006/relationships/hyperlink" Target="https://www.chartjs.org/docs/latest/" TargetMode="External"/><Relationship Id="rId34" Type="http://schemas.openxmlformats.org/officeDocument/2006/relationships/customXml" Target="ink/ink2.xml"/><Relationship Id="rId42" Type="http://schemas.openxmlformats.org/officeDocument/2006/relationships/image" Target="media/image24.png"/><Relationship Id="rId47" Type="http://schemas.openxmlformats.org/officeDocument/2006/relationships/image" Target="media/image27.png"/><Relationship Id="rId50" Type="http://schemas.openxmlformats.org/officeDocument/2006/relationships/customXml" Target="ink/ink6.xml"/><Relationship Id="rId55" Type="http://schemas.openxmlformats.org/officeDocument/2006/relationships/image" Target="media/image34.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3.png"/><Relationship Id="rId11" Type="http://schemas.openxmlformats.org/officeDocument/2006/relationships/image" Target="media/image1.png"/><Relationship Id="rId24" Type="http://schemas.openxmlformats.org/officeDocument/2006/relationships/image" Target="media/image10.png"/><Relationship Id="rId32" Type="http://schemas.openxmlformats.org/officeDocument/2006/relationships/image" Target="media/image16.png"/><Relationship Id="rId37" Type="http://schemas.openxmlformats.org/officeDocument/2006/relationships/image" Target="media/image20.png"/><Relationship Id="rId40" Type="http://schemas.openxmlformats.org/officeDocument/2006/relationships/customXml" Target="ink/ink3.xml"/><Relationship Id="rId45" Type="http://schemas.openxmlformats.org/officeDocument/2006/relationships/image" Target="media/image26.png"/><Relationship Id="rId53" Type="http://schemas.openxmlformats.org/officeDocument/2006/relationships/image" Target="media/image32.png"/><Relationship Id="rId58" Type="http://schemas.openxmlformats.org/officeDocument/2006/relationships/image" Target="media/image350.pn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9.png"/><Relationship Id="rId27" Type="http://schemas.openxmlformats.org/officeDocument/2006/relationships/customXml" Target="ink/ink1.xml"/><Relationship Id="rId30" Type="http://schemas.openxmlformats.org/officeDocument/2006/relationships/image" Target="media/image14.png"/><Relationship Id="rId35" Type="http://schemas.openxmlformats.org/officeDocument/2006/relationships/image" Target="media/image18.png"/><Relationship Id="rId43" Type="http://schemas.openxmlformats.org/officeDocument/2006/relationships/image" Target="media/image25.png"/><Relationship Id="rId48" Type="http://schemas.openxmlformats.org/officeDocument/2006/relationships/image" Target="media/image28.png"/><Relationship Id="rId56" Type="http://schemas.openxmlformats.org/officeDocument/2006/relationships/image" Target="media/image35.png"/><Relationship Id="rId8" Type="http://schemas.openxmlformats.org/officeDocument/2006/relationships/hyperlink" Target="https://github.com/abdallah0100/energy_monitor" TargetMode="External"/><Relationship Id="rId51" Type="http://schemas.openxmlformats.org/officeDocument/2006/relationships/image" Target="media/image30.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1.png"/><Relationship Id="rId33" Type="http://schemas.openxmlformats.org/officeDocument/2006/relationships/image" Target="media/image17.png"/><Relationship Id="rId38" Type="http://schemas.openxmlformats.org/officeDocument/2006/relationships/image" Target="media/image21.png"/><Relationship Id="rId46" Type="http://schemas.openxmlformats.org/officeDocument/2006/relationships/customXml" Target="ink/ink5.xml"/><Relationship Id="rId59" Type="http://schemas.openxmlformats.org/officeDocument/2006/relationships/image" Target="media/image36.png"/><Relationship Id="rId20" Type="http://schemas.openxmlformats.org/officeDocument/2006/relationships/hyperlink" Target="https://api.eia.gov/" TargetMode="External"/><Relationship Id="rId41" Type="http://schemas.openxmlformats.org/officeDocument/2006/relationships/image" Target="media/image23.png"/><Relationship Id="rId54" Type="http://schemas.openxmlformats.org/officeDocument/2006/relationships/image" Target="media/image33.png"/><Relationship Id="rId62"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hyperlink" Target="https://reactrouter.com/" TargetMode="External"/><Relationship Id="rId36" Type="http://schemas.openxmlformats.org/officeDocument/2006/relationships/image" Target="media/image19.png"/><Relationship Id="rId49" Type="http://schemas.openxmlformats.org/officeDocument/2006/relationships/image" Target="media/image29.png"/><Relationship Id="rId57" Type="http://schemas.openxmlformats.org/officeDocument/2006/relationships/customXml" Target="ink/ink7.xml"/><Relationship Id="rId10" Type="http://schemas.openxmlformats.org/officeDocument/2006/relationships/hyperlink" Target="https://www.morethanwallet.com/app/885" TargetMode="External"/><Relationship Id="rId31" Type="http://schemas.openxmlformats.org/officeDocument/2006/relationships/image" Target="media/image15.png"/><Relationship Id="rId44" Type="http://schemas.openxmlformats.org/officeDocument/2006/relationships/customXml" Target="ink/ink4.xml"/><Relationship Id="rId52" Type="http://schemas.openxmlformats.org/officeDocument/2006/relationships/image" Target="media/image31.png"/><Relationship Id="rId60" Type="http://schemas.openxmlformats.org/officeDocument/2006/relationships/header" Target="header1.xml"/><Relationship Id="rId4" Type="http://schemas.openxmlformats.org/officeDocument/2006/relationships/settings" Target="settings.xml"/><Relationship Id="rId9" Type="http://schemas.openxmlformats.org/officeDocument/2006/relationships/hyperlink" Target="https://energy-monitor-psi.vercel.app/"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37.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9T10:02:41.025"/>
    </inkml:context>
    <inkml:brush xml:id="br0">
      <inkml:brushProperty name="width" value="0.05" units="cm"/>
      <inkml:brushProperty name="height" value="0.05" units="cm"/>
      <inkml:brushProperty name="color" value="#E71224"/>
    </inkml:brush>
  </inkml:definitions>
  <inkml:trace contextRef="#ctx0" brushRef="#br0">1128 208 24507,'0'8'0,"-1"0"0,-2 0 0,0 0 0,-1 0 0,0 0 0,-2 0 0,0 0 0,-2 0 0,0-1 0,-1 1 0,0-1 0,-2 0 0,0 0 0,-1 0 0,0 0 0,-2-1 0,0 1 0,-1-1 0,0 0 0,-1-1 0,-1 1 0,0-1 0,0 0 0,-1-1 0,-1 1 0,0-1 0,-1 0 0,0-1 0,0 1 0,-1-1 0,0-1 0,0 1 0,0-1 0,-1-1 0,0 1 0,0-1 0,0 0 0,0-1 0,0 0 0,0 0 0,0 0 0,0-1 0,0 0 0,0-1 0,0 1 0,1-1 0,0-1 0,0 1 0,0-1 0,1-1 0,0 1 0,0-1 0,1 0 0,1-1 0,0 1 0,0-1 0,1 0 0,0-1 0,1 1 0,1-1 0,0 0 0,1-1 0,1 1 0,0-1 0,1 0 0,1 0 0,0 0 0,2 0 0,0-1 0,1 1 0,1-1 0,0 0 0,2 0 0,0 0 0,1 0 0,1 0 0,1 0 0,0 0 0,2 0 0,0 0 0,2-1 0,0 1 0,1 0 0,1 0 0,1 0 0,0 0 0,2 1 0,0-1 0,1 0 0,1 1 0,0-1 0,2 1 0,0 0 0,1 0 0,1 1 0,0-1 0,1 1 0,1 0 0,0 0 0,1 0 0,1 1 0,0 0 0,1 0 0,0 0 0,0 1 0,1-1 0,1 2 0,0-1 0,0 1 0,1 0 0,0 0 0,0 1 0,0 0 0,1 0 0,0 1 0,0-1 0,0 2 0,0-1 0,0 1 0,0 0 0,0 1 0,0-1 0,0 2 0,0-1 0,0 1 0,-1 0 0,0 0 0,0 1 0,0 0 0,-1 0 0,0 1 0,0-1 0,-1 2 0,0-1 0,-1 1 0,-1 0 0,1 0 0,-2 0 0,0 1 0,-1 0 0,0 0 0,-1 0 0,0 1 0,-2-1 0,0 1 0,-1 0 0,0 0 0,-2 1 0,0-1 0,-1 1 0,0 0 0,-2-1 0,0 1 0,-2 0 0,0 0 0,-1 0 0,0 0 0,-2 1 0,-1-1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9T11:25:25.533"/>
    </inkml:context>
    <inkml:brush xml:id="br0">
      <inkml:brushProperty name="width" value="0.05" units="cm"/>
      <inkml:brushProperty name="height" value="0.05" units="cm"/>
      <inkml:brushProperty name="color" value="#E71224"/>
    </inkml:brush>
  </inkml:definitions>
  <inkml:trace contextRef="#ctx0" brushRef="#br0">1591 326 24507,'-1'13'0,"-1"-1"0,-1 1 0,-1 0 0,-2-1 0,0 1 0,-2-1 0,-1 1 0,-1-1 0,-2 0 0,0-1 0,-2 1 0,-1-1 0,0 0 0,-2 0 0,-1-1 0,-1 1 0,-1-1 0,-1-1 0,0 0 0,-2 0 0,0 0 0,-1-1 0,-1 0 0,-1-1 0,0 0 0,-1-1 0,-1 0 0,0 0 0,0-1 0,-1 0 0,-1-1 0,0 0 0,0-1 0,0-1 0,-1 1 0,0-2 0,0 1 0,0-2 0,-1 1 0,1-2 0,0 1 0,0-2 0,0 1 0,0-2 0,1 1 0,-1-1 0,2-1 0,-1 0 0,1-1 0,0 0 0,1-1 0,1 0 0,0 0 0,0-1 0,2 0 0,0-1 0,1 0 0,0-1 0,2 0 0,0 0 0,2 0 0,0-1 0,1-1 0,1 1 0,1-1 0,1 0 0,2 0 0,0-1 0,2 1 0,0-1 0,2 0 0,1-1 0,1 1 0,1-1 0,2 1 0,1-1 0,0 0 0,3 1 0,0-1 0,2 0 0,0 0 0,3 1 0,0-1 0,1 0 0,2 1 0,1-1 0,1 1 0,1 0 0,2 0 0,0 0 0,2 1 0,0 0 0,2 0 0,1 0 0,1 0 0,1 1 0,1 0 0,0 1 0,2-1 0,0 2 0,2-1 0,0 1 0,1 0 0,0 1 0,2 0 0,0 1 0,0 0 0,1 0 0,1 1 0,0 0 0,1 1 0,-1 0 0,2 1 0,-1 0 0,1 1 0,0 0 0,0 1 0,0 0 0,0 1 0,1 0 0,-1 1 0,0 0 0,0 1 0,0 0 0,-1 1 0,0 0 0,0 1 0,0 0 0,-1 1 0,-1 0 0,0 1 0,0 0 0,-1 0 0,-1 1 0,0 0 0,-1 1 0,-1 0 0,-1 1 0,0-1 0,-2 2 0,0-1 0,-1 1 0,-1 0 0,-1 1 0,-1 0 0,-2 0 0,0 0 0,-1 0 0,-2 1 0,0 0 0,-2 0 0,-1 0 0,-1 1 0,-2-1 0,0 1 0,-2 0 0,-1-1 0,-1 1 0,-1 0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9T10:17:32.559"/>
    </inkml:context>
    <inkml:brush xml:id="br0">
      <inkml:brushProperty name="width" value="0.05" units="cm"/>
      <inkml:brushProperty name="height" value="0.05" units="cm"/>
      <inkml:brushProperty name="color" value="#E71224"/>
    </inkml:brush>
  </inkml:definitions>
  <inkml:trace contextRef="#ctx0" brushRef="#br0">2119 338 24507,'-1'13'0,"-1"0"0,-2 1 0,-2-1 0,-1 0 0,-2 0 0,-2 0 0,-1-1 0,-1 1 0,-3-1 0,0 0 0,-2 0 0,-2 0 0,-1 0 0,-2-1 0,0 0 0,-2-1 0,-2 0 0,0 0 0,-2 0 0,-1-1 0,-1 0 0,-2-1 0,0 0 0,-1 0 0,-1-1 0,-1 0 0,0-1 0,-2 0 0,0-1 0,-1 0 0,0-1 0,-1 0 0,0 0 0,-1-2 0,0 1 0,0-1 0,0-1 0,-1 0 0,1-1 0,-1 0 0,0-1 0,1 0 0,0-1 0,0-1 0,0 1 0,1-2 0,0 0 0,1 0 0,0-1 0,1 0 0,0-1 0,2 0 0,0-1 0,1 0 0,1-1 0,1 0 0,0 0 0,2-1 0,1 0 0,1-1 0,2 0 0,0 0 0,2 0 0,2-1 0,0 0 0,2-1 0,1 0 0,2 0 0,2 0 0,0 0 0,3-1 0,1 1 0,1-1 0,2 0 0,2 0 0,1 0 0,2-1 0,2 1 0,1 0 0,2 0 0,1-1 0,2 1 0,2 0 0,1 0 0,2 0 0,2 0 0,1 1 0,1-1 0,3 1 0,0-1 0,2 2 0,2-1 0,1 0 0,2 1 0,0 0 0,2 1 0,2-1 0,0 2 0,2-1 0,1 1 0,1 0 0,2 1 0,0 0 0,1 0 0,1 1 0,1 0 0,0 1 0,2 0 0,0 1 0,1 0 0,0 1 0,1 0 0,0 0 0,1 1 0,0 1 0,0 0 0,0 1 0,1 0 0,0 1 0,-1 0 0,1 1 0,-1 0 0,0 1 0,0 0 0,0 1 0,-1 1 0,0 0 0,-1 0 0,0 1 0,-1 0 0,0 1 0,-2 0 0,0 1 0,-1 0 0,-1 1 0,-1 0 0,0 0 0,-2 1 0,-1 0 0,-1 1 0,-2-1 0,0 2 0,-2-1 0,-2 1 0,0 0 0,-2 1 0,-1 0 0,-2-1 0,-2 2 0,0-1 0,-3 1 0,-1-1 0,-1 1 0,-2 0 0,-2 0 0,-1 0 0,-2 0 0,-2 1 0,-1-1 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9T10:17:57.728"/>
    </inkml:context>
    <inkml:brush xml:id="br0">
      <inkml:brushProperty name="width" value="0.05" units="cm"/>
      <inkml:brushProperty name="height" value="0.05" units="cm"/>
      <inkml:brushProperty name="color" value="#E71224"/>
    </inkml:brush>
  </inkml:definitions>
  <inkml:trace contextRef="#ctx0" brushRef="#br0">2842 243 24507,'-1'10'0,"-3"-1"0,-1 1 0,-3-1 0,-2 1 0,-1-1 0,-4 0 0,-1 1 0,-2-1 0,-2-1 0,-3 1 0,-1 0 0,-2-1 0,-3 0 0,-1 1 0,-2-2 0,-1 1 0,-3-1 0,-1 0 0,-1 0 0,-3 0 0,0-1 0,-2 0 0,-2 0 0,-1 0 0,-1-1 0,-1 0 0,-1-1 0,-1 0 0,-1 0 0,-1 0 0,-1-1 0,0 0 0,-1-1 0,-1 0 0,0 0 0,0-1 0,-1 0 0,1-1 0,-1 1 0,0-2 0,0 1 0,1-1 0,0 0 0,0-1 0,0 0 0,1 0 0,1-1 0,0 0 0,1-1 0,1 0 0,1 0 0,1 0 0,0-1 0,2 0 0,2-1 0,0 0 0,2 0 0,1 0 0,2-1 0,2 0 0,0 0 0,3 0 0,1-1 0,2 1 0,2-2 0,2 1 0,2 0 0,2-1 0,1 0 0,3 1 0,2-1 0,1-1 0,3 1 0,2 0 0,2-1 0,3 1 0,1-1 0,3 1 0,2-1 0,2 1 0,2-1 0,3 1 0,1-1 0,3 1 0,2 0 0,2-1 0,3 1 0,1 0 0,2 0 0,3 0 0,1 1 0,2-1 0,2 1 0,2 0 0,2 0 0,2 1 0,1-1 0,3 1 0,0 0 0,2 1 0,2-1 0,1 1 0,2 0 0,0 1 0,2 0 0,2 0 0,0 1 0,1-1 0,1 2 0,1-1 0,1 1 0,0 0 0,1 1 0,1 0 0,0 0 0,0 1 0,0 0 0,1 0 0,0 1 0,0 0 0,-1 1 0,1 0 0,-1 0 0,0 1 0,0 0 0,-1 0 0,-1 1 0,0 0 0,-1 1 0,-1-1 0,-1 2 0,-1-1 0,-1 1 0,-1 0 0,-1 0 0,-1 1 0,-2 0 0,-2 1 0,0-1 0,-3 1 0,-1 0 0,-1 1 0,-3-1 0,-1 1 0,-2 0 0,-1 0 0,-3 1 0,-2-1 0,-1 1 0,-3 0 0,-2 0 0,-2 0 0,-1 1 0,-4-1 0,-1 0 0,-2 1 0,-3-1 0,-1 1 0,-3-1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9T10:18:18.160"/>
    </inkml:context>
    <inkml:brush xml:id="br0">
      <inkml:brushProperty name="width" value="0.05" units="cm"/>
      <inkml:brushProperty name="height" value="0.05" units="cm"/>
      <inkml:brushProperty name="color" value="#E71224"/>
    </inkml:brush>
  </inkml:definitions>
  <inkml:trace contextRef="#ctx0" brushRef="#br0">1560 265 24507,'-1'11'0,"-1"-1"0,-1 0 0,-1 1 0,-1-1 0,-2 0 0,0 0 0,-2 0 0,-1 0 0,-2 0 0,0-1 0,-1 1 0,-2-1 0,0 0 0,-2-1 0,0 1 0,-2-1 0,0 0 0,-1 0 0,-2 0 0,0-1 0,-1 0 0,0-1 0,-2 1 0,0-1 0,-1-1 0,0 1 0,-1-2 0,-1 1 0,0-1 0,0 0 0,-1-1 0,0 0 0,-1 0 0,0-1 0,0 0 0,0-1 0,-1 1 0,1-2 0,-1 0 0,0 0 0,1 0 0,-1-2 0,1 1 0,0-1 0,0 0 0,0-1 0,1 0 0,0 0 0,0-1 0,1 0 0,1-1 0,0 1 0,0-2 0,2 1 0,-1-1 0,2-1 0,0 1 0,2-1 0,-1 0 0,2-1 0,1 0 0,0 0 0,2 0 0,0-1 0,2 1 0,0-1 0,2 0 0,1-1 0,0 1 0,2-1 0,1 0 0,1 0 0,2 0 0,0 0 0,2 0 0,0-1 0,2 1 0,2 0 0,0-1 0,2 1 0,0-1 0,2 1 0,2 0 0,0-1 0,2 1 0,0 0 0,2 0 0,1 0 0,1 1 0,2-1 0,0 1 0,1 0 0,2 0 0,0 0 0,2 0 0,0 1 0,2 0 0,0 0 0,1 1 0,2-1 0,-1 2 0,2-1 0,1 1 0,0 0 0,0 0 0,2 1 0,0 0 0,0 0 0,1 1 0,1 0 0,0 1 0,0 0 0,1 0 0,0 1 0,0 0 0,0 1 0,1 0 0,-1 0 0,1 1 0,0 0 0,-1 1 0,1 0 0,-1 0 0,0 1 0,0 0 0,0 1 0,-1 0 0,0 0 0,-1 1 0,0 0 0,0 1 0,-1 0 0,-1 0 0,0 1 0,-1 0 0,0 0 0,-2 1 0,0-1 0,-1 2 0,0-1 0,-2 1 0,-1 0 0,0 0 0,-2 1 0,0 0 0,-2 0 0,0 0 0,-2 0 0,-1 1 0,0-1 0,-2 1 0,-1 0 0,-2 0 0,0 0 0,-2 1 0,-1-1 0,-1 0 0,-1 1 0,-1-1 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9T11:00:26.669"/>
    </inkml:context>
    <inkml:brush xml:id="br0">
      <inkml:brushProperty name="width" value="0.05" units="cm"/>
      <inkml:brushProperty name="height" value="0.05" units="cm"/>
      <inkml:brushProperty name="color" value="#E71224"/>
    </inkml:brush>
  </inkml:definitions>
  <inkml:trace contextRef="#ctx0" brushRef="#br0">1371 267 24507,'-1'10'0,"0"1"0,-2-1 0,-1 1 0,0-1 0,-2 0 0,-1 0 0,-1 0 0,-1 0 0,0 0 0,-2 0 0,-1-1 0,-1 0 0,0 0 0,-2 0 0,0 0 0,-1-1 0,-1 0 0,-1 0 0,-1 0 0,0-1 0,-1 0 0,-1-1 0,-1 1 0,0-1 0,0-1 0,-2 1 0,1-1 0,-2-1 0,1 0 0,-1 0 0,-1 0 0,0-1 0,0-1 0,0 1 0,0-2 0,-1 1 0,0-1 0,0 0 0,0-1 0,1 0 0,-1-1 0,0 0 0,0-1 0,1 1 0,-1-2 0,1 1 0,1-1 0,-1-1 0,1 0 0,0 0 0,1 0 0,1-1 0,-1-1 0,2 1 0,0-1 0,0-1 0,1 1 0,1-1 0,1 0 0,0-1 0,1 0 0,1 0 0,1 0 0,1-1 0,0 0 0,1 0 0,2 0 0,0 0 0,1-1 0,1 0 0,2 0 0,0 0 0,1 0 0,1 0 0,1 0 0,2-1 0,0 1 0,2-1 0,0 1 0,2-1 0,0 1 0,2 0 0,0-1 0,2 1 0,1 0 0,1-1 0,1 1 0,0 1 0,2-1 0,1 0 0,1 1 0,0-1 0,2 1 0,1 1 0,0-1 0,1 1 0,1 0 0,1 0 0,1 0 0,0 1 0,1 0 0,1 0 0,1 1 0,0 0 0,0 0 0,2 1 0,-1 0 0,1 1 0,1-1 0,0 1 0,1 1 0,-1 0 0,1 0 0,1 1 0,-1 0 0,1 1 0,0 0 0,0 0 0,-1 1 0,1 0 0,0 1 0,0 0 0,0 0 0,-1 1 0,0 0 0,0 1 0,0 0 0,0 0 0,-1 1 0,-1 1 0,1-1 0,-2 1 0,1 0 0,-2 1 0,0 0 0,0 0 0,-1 1 0,-1 0 0,-1 0 0,0 1 0,-1 0 0,-1 0 0,-1 0 0,-1 1 0,0-1 0,-2 1 0,0 1 0,-1-1 0,-1 1 0,-2 0 0,0-1 0,-1 1 0,-1 1 0,-1-1 0,-2 0 0,0 1 0,-1-1 0,-2 0 0,0 1 0</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9T11:06:08.508"/>
    </inkml:context>
    <inkml:brush xml:id="br0">
      <inkml:brushProperty name="width" value="0.05" units="cm"/>
      <inkml:brushProperty name="height" value="0.05" units="cm"/>
      <inkml:brushProperty name="color" value="#E71224"/>
    </inkml:brush>
  </inkml:definitions>
  <inkml:trace contextRef="#ctx0" brushRef="#br0">1348 242 24507,'-1'10'0,"-1"-1"0,0 1 0,-2-1 0,0 1 0,-2-1 0,-1 0 0,0 0 0,-2 0 0,-1 0 0,0 0 0,-2 0 0,0-1 0,-2 0 0,0 0 0,-1 0 0,-1 0 0,-1-1 0,0 0 0,-2 0 0,0-1 0,-1 1 0,0-1 0,-1 0 0,-1-1 0,0 0 0,-1 0 0,0-1 0,-1 1 0,0-2 0,-1 1 0,0-1 0,0 0 0,-1-1 0,0 0 0,0 0 0,0-1 0,0 0 0,-1 0 0,1-1 0,-1 0 0,1-1 0,0 0 0,-1 0 0,1-1 0,0 0 0,1 0 0,0-1 0,0 0 0,0-1 0,1 1 0,0-2 0,1 1 0,0-1 0,0 0 0,2 0 0,0-1 0,0 0 0,1-1 0,1 1 0,1-1 0,0 0 0,2 0 0,0-1 0,1 0 0,0 0 0,2 0 0,0 0 0,2-1 0,0 0 0,2 0 0,0 0 0,1 0 0,2 0 0,0 0 0,1-1 0,2 1 0,0-1 0,2 1 0,0-1 0,2 1 0,0-1 0,2 1 0,0 0 0,2-1 0,1 1 0,0 0 0,2 0 0,1 0 0,0 0 0,2 0 0,0 0 0,2 1 0,0 0 0,2 0 0,0 0 0,1 0 0,0 1 0,2 0 0,0 0 0,1 0 0,1 1 0,1 0 0,0 0 0,0 1 0,2 0 0,0 0 0,0 0 0,1 1 0,0 0 0,1 1 0,0 0 0,0 0 0,0 1 0,1 0 0,0 0 0,1 1 0,-1 0 0,0 0 0,1 1 0,-1 0 0,1 1 0,-1 0 0,0 0 0,0 1 0,0 0 0,0 0 0,-1 1 0,0 0 0,0 0 0,-1 1 0,0 0 0,-1 1 0,0 0 0,-1 0 0,0 0 0,-1 1 0,-1 0 0,0 0 0,-1 1 0,0 0 0,-2 0 0,0 0 0,-1 1 0,-1 0 0,-1 0 0,0 0 0,-2 0 0,0 1 0,-2 0 0,0 0 0,-1 0 0,-2 0 0,0 0 0,-1 0 0,-2 1 0,0-1 0,-2 0 0,0 1 0,-1-1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5ysXAX1f7gdIOa0XL3YXsfeveqw==">CgMxLjA4AHIhMWw2anBnY0xyUTZPNjRrVU9qOHpCbk8wdkk2LXdBQzdH</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17</TotalTime>
  <Pages>25</Pages>
  <Words>1932</Words>
  <Characters>11015</Characters>
  <Application>Microsoft Office Word</Application>
  <DocSecurity>0</DocSecurity>
  <Lines>91</Lines>
  <Paragraphs>25</Paragraphs>
  <ScaleCrop>false</ScaleCrop>
  <HeadingPairs>
    <vt:vector size="4" baseType="variant">
      <vt:variant>
        <vt:lpstr>שם</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12922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נעמי אונקלוס-שפיגל</dc:creator>
  <cp:lastModifiedBy>מיאר עבדאללה סאלח</cp:lastModifiedBy>
  <cp:revision>5</cp:revision>
  <dcterms:created xsi:type="dcterms:W3CDTF">2024-08-29T11:27:00Z</dcterms:created>
  <dcterms:modified xsi:type="dcterms:W3CDTF">2024-08-29T13:33:00Z</dcterms:modified>
</cp:coreProperties>
</file>